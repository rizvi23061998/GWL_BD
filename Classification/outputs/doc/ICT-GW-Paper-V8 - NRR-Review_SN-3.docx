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4823E1" w14:textId="6839F0FD" w:rsidR="0078493D" w:rsidRDefault="005D7614" w:rsidP="00D14AF1">
      <w:pPr>
        <w:spacing w:line="480" w:lineRule="auto"/>
        <w:jc w:val="center"/>
        <w:rPr>
          <w:rFonts w:ascii="Times New Roman" w:hAnsi="Times New Roman" w:cs="Times New Roman"/>
          <w:b/>
          <w:sz w:val="24"/>
          <w:szCs w:val="24"/>
        </w:rPr>
      </w:pPr>
      <w:r>
        <w:rPr>
          <w:rFonts w:ascii="Times New Roman" w:hAnsi="Times New Roman" w:cs="Times New Roman"/>
          <w:b/>
          <w:sz w:val="24"/>
          <w:szCs w:val="24"/>
        </w:rPr>
        <w:t>A machine</w:t>
      </w:r>
      <w:r w:rsidR="00846192">
        <w:rPr>
          <w:rFonts w:ascii="Times New Roman" w:hAnsi="Times New Roman" w:cs="Times New Roman"/>
          <w:b/>
          <w:sz w:val="24"/>
          <w:szCs w:val="24"/>
        </w:rPr>
        <w:t xml:space="preserve"> learnin</w:t>
      </w:r>
      <w:r>
        <w:rPr>
          <w:rFonts w:ascii="Times New Roman" w:hAnsi="Times New Roman" w:cs="Times New Roman"/>
          <w:b/>
          <w:sz w:val="24"/>
          <w:szCs w:val="24"/>
        </w:rPr>
        <w:t>g based approach for Groundwater mapping</w:t>
      </w:r>
    </w:p>
    <w:p w14:paraId="38469458" w14:textId="61B4ABBC" w:rsidR="00D1201D" w:rsidRDefault="00D1201D" w:rsidP="00C328EF">
      <w:pPr>
        <w:pStyle w:val="NormalWeb"/>
        <w:spacing w:line="480" w:lineRule="auto"/>
        <w:jc w:val="center"/>
        <w:rPr>
          <w:color w:val="000000"/>
        </w:rPr>
      </w:pPr>
      <w:r>
        <w:rPr>
          <w:color w:val="000000"/>
        </w:rPr>
        <w:t>Rashed Uz Zzaman</w:t>
      </w:r>
      <w:r>
        <w:rPr>
          <w:color w:val="000000"/>
          <w:vertAlign w:val="superscript"/>
        </w:rPr>
        <w:t>1</w:t>
      </w:r>
      <w:r>
        <w:rPr>
          <w:color w:val="000000"/>
        </w:rPr>
        <w:t>, Sara Nowreen</w:t>
      </w:r>
      <w:r w:rsidR="00F35E2C">
        <w:rPr>
          <w:color w:val="000000"/>
          <w:vertAlign w:val="superscript"/>
        </w:rPr>
        <w:t>1</w:t>
      </w:r>
      <w:r w:rsidR="00E71283">
        <w:rPr>
          <w:color w:val="000000"/>
          <w:vertAlign w:val="superscript"/>
        </w:rPr>
        <w:t>,*</w:t>
      </w:r>
      <w:r>
        <w:rPr>
          <w:color w:val="000000"/>
        </w:rPr>
        <w:t>, Irtesam Mahmud Khan</w:t>
      </w:r>
      <w:r w:rsidR="00F35E2C">
        <w:rPr>
          <w:color w:val="000000"/>
          <w:vertAlign w:val="superscript"/>
        </w:rPr>
        <w:t>2</w:t>
      </w:r>
      <w:r>
        <w:rPr>
          <w:color w:val="000000"/>
        </w:rPr>
        <w:t>, Md. Rajibul Islam</w:t>
      </w:r>
      <w:r w:rsidR="00F35E2C">
        <w:rPr>
          <w:color w:val="000000"/>
          <w:vertAlign w:val="superscript"/>
        </w:rPr>
        <w:t>2</w:t>
      </w:r>
      <w:r>
        <w:rPr>
          <w:color w:val="000000"/>
        </w:rPr>
        <w:t>, Nabil Ibtehaz</w:t>
      </w:r>
      <w:r w:rsidR="00F35E2C">
        <w:rPr>
          <w:color w:val="000000"/>
          <w:vertAlign w:val="superscript"/>
        </w:rPr>
        <w:t>2</w:t>
      </w:r>
      <w:r>
        <w:rPr>
          <w:color w:val="000000"/>
        </w:rPr>
        <w:t>, M. Saifur Rahman</w:t>
      </w:r>
      <w:r w:rsidR="00F35E2C">
        <w:rPr>
          <w:color w:val="000000"/>
          <w:vertAlign w:val="superscript"/>
        </w:rPr>
        <w:t>2</w:t>
      </w:r>
      <w:r>
        <w:rPr>
          <w:color w:val="000000"/>
        </w:rPr>
        <w:t>, Anwar Zahid</w:t>
      </w:r>
      <w:r w:rsidR="00F35E2C">
        <w:rPr>
          <w:color w:val="000000"/>
          <w:vertAlign w:val="superscript"/>
        </w:rPr>
        <w:t>3</w:t>
      </w:r>
      <w:r>
        <w:rPr>
          <w:color w:val="000000"/>
        </w:rPr>
        <w:t>, Dilruba Farzana</w:t>
      </w:r>
      <w:r w:rsidR="00F35E2C">
        <w:rPr>
          <w:color w:val="000000"/>
          <w:vertAlign w:val="superscript"/>
        </w:rPr>
        <w:t>4</w:t>
      </w:r>
      <w:r>
        <w:rPr>
          <w:color w:val="000000"/>
        </w:rPr>
        <w:t>, Afroza Sharmin</w:t>
      </w:r>
      <w:r w:rsidR="00F35E2C">
        <w:rPr>
          <w:color w:val="000000"/>
          <w:vertAlign w:val="superscript"/>
        </w:rPr>
        <w:t>5</w:t>
      </w:r>
      <w:r>
        <w:rPr>
          <w:color w:val="000000"/>
        </w:rPr>
        <w:t>, M. Sohel Rahman</w:t>
      </w:r>
      <w:r w:rsidR="00F35E2C">
        <w:rPr>
          <w:color w:val="000000"/>
          <w:vertAlign w:val="superscript"/>
        </w:rPr>
        <w:t>2</w:t>
      </w:r>
      <w:r w:rsidR="00E71283">
        <w:rPr>
          <w:color w:val="000000"/>
          <w:vertAlign w:val="superscript"/>
        </w:rPr>
        <w:t>,*</w:t>
      </w:r>
    </w:p>
    <w:p w14:paraId="4690D6F1" w14:textId="55B36779" w:rsidR="00F35E2C" w:rsidRDefault="00D1201D" w:rsidP="00C328EF">
      <w:pPr>
        <w:pStyle w:val="NormalWeb"/>
        <w:spacing w:before="0" w:beforeAutospacing="0" w:after="0" w:afterAutospacing="0" w:line="480" w:lineRule="auto"/>
        <w:jc w:val="center"/>
        <w:rPr>
          <w:i/>
          <w:iCs/>
          <w:color w:val="000000"/>
          <w:sz w:val="22"/>
          <w:szCs w:val="22"/>
        </w:rPr>
      </w:pPr>
      <w:r>
        <w:rPr>
          <w:i/>
          <w:iCs/>
          <w:color w:val="000000"/>
          <w:sz w:val="22"/>
          <w:szCs w:val="22"/>
          <w:vertAlign w:val="superscript"/>
        </w:rPr>
        <w:t>1</w:t>
      </w:r>
      <w:r>
        <w:rPr>
          <w:i/>
          <w:iCs/>
          <w:color w:val="000000"/>
          <w:sz w:val="22"/>
          <w:szCs w:val="22"/>
        </w:rPr>
        <w:t xml:space="preserve">Institute of Water and Flood Management ,BUET, Bangladesh, </w:t>
      </w:r>
      <w:r>
        <w:rPr>
          <w:i/>
          <w:iCs/>
          <w:color w:val="000000"/>
          <w:sz w:val="22"/>
          <w:szCs w:val="22"/>
        </w:rPr>
        <w:br/>
      </w:r>
      <w:r w:rsidR="00F35E2C">
        <w:rPr>
          <w:i/>
          <w:iCs/>
          <w:color w:val="000000"/>
          <w:sz w:val="22"/>
          <w:szCs w:val="22"/>
          <w:vertAlign w:val="superscript"/>
        </w:rPr>
        <w:t>2</w:t>
      </w:r>
      <w:r>
        <w:rPr>
          <w:i/>
          <w:iCs/>
          <w:color w:val="000000"/>
          <w:sz w:val="22"/>
          <w:szCs w:val="22"/>
        </w:rPr>
        <w:t xml:space="preserve">Department of </w:t>
      </w:r>
      <w:r w:rsidR="00F35E2C">
        <w:rPr>
          <w:i/>
          <w:iCs/>
          <w:color w:val="000000"/>
          <w:sz w:val="22"/>
          <w:szCs w:val="22"/>
        </w:rPr>
        <w:t>CSE</w:t>
      </w:r>
      <w:r>
        <w:rPr>
          <w:i/>
          <w:iCs/>
          <w:color w:val="000000"/>
          <w:sz w:val="22"/>
          <w:szCs w:val="22"/>
        </w:rPr>
        <w:t xml:space="preserve">, BUET, </w:t>
      </w:r>
      <w:r w:rsidR="00F35E2C">
        <w:rPr>
          <w:i/>
          <w:iCs/>
          <w:color w:val="000000"/>
          <w:sz w:val="22"/>
          <w:szCs w:val="22"/>
        </w:rPr>
        <w:t xml:space="preserve">ECE Building, West Palashi, Dhaka-1205, </w:t>
      </w:r>
      <w:r>
        <w:rPr>
          <w:i/>
          <w:iCs/>
          <w:color w:val="000000"/>
          <w:sz w:val="22"/>
          <w:szCs w:val="22"/>
        </w:rPr>
        <w:t>Bangladesh,</w:t>
      </w:r>
    </w:p>
    <w:p w14:paraId="06B5B709" w14:textId="66CD4C48" w:rsidR="00D1201D" w:rsidRDefault="00F35E2C" w:rsidP="00C328EF">
      <w:pPr>
        <w:pStyle w:val="NormalWeb"/>
        <w:spacing w:before="0" w:beforeAutospacing="0" w:after="0" w:afterAutospacing="0" w:line="480" w:lineRule="auto"/>
        <w:jc w:val="center"/>
        <w:rPr>
          <w:i/>
          <w:iCs/>
          <w:color w:val="000000"/>
          <w:sz w:val="22"/>
          <w:szCs w:val="22"/>
        </w:rPr>
      </w:pPr>
      <w:r>
        <w:rPr>
          <w:i/>
          <w:iCs/>
          <w:color w:val="000000"/>
          <w:sz w:val="22"/>
          <w:szCs w:val="22"/>
          <w:vertAlign w:val="superscript"/>
        </w:rPr>
        <w:t>3</w:t>
      </w:r>
      <w:r w:rsidR="00D1201D">
        <w:rPr>
          <w:i/>
          <w:iCs/>
          <w:color w:val="000000"/>
          <w:sz w:val="22"/>
          <w:szCs w:val="22"/>
        </w:rPr>
        <w:t>Bangladesh Water Development Board, Dhaka, Bangladesh</w:t>
      </w:r>
      <w:r w:rsidR="00D1201D">
        <w:rPr>
          <w:i/>
          <w:iCs/>
          <w:color w:val="000000"/>
          <w:sz w:val="22"/>
          <w:szCs w:val="22"/>
        </w:rPr>
        <w:br/>
      </w:r>
      <w:r>
        <w:rPr>
          <w:i/>
          <w:iCs/>
          <w:color w:val="000000"/>
          <w:sz w:val="22"/>
          <w:szCs w:val="22"/>
          <w:vertAlign w:val="superscript"/>
        </w:rPr>
        <w:t>4</w:t>
      </w:r>
      <w:r w:rsidR="00D1201D">
        <w:rPr>
          <w:i/>
          <w:iCs/>
          <w:color w:val="000000"/>
          <w:sz w:val="22"/>
          <w:szCs w:val="22"/>
        </w:rPr>
        <w:t>Department of Public Health Engineering (DPHE), Dhaka, Bangladesh</w:t>
      </w:r>
      <w:r w:rsidR="00D1201D">
        <w:rPr>
          <w:i/>
          <w:iCs/>
          <w:color w:val="000000"/>
          <w:sz w:val="22"/>
          <w:szCs w:val="22"/>
        </w:rPr>
        <w:br/>
      </w:r>
      <w:r>
        <w:rPr>
          <w:i/>
          <w:iCs/>
          <w:color w:val="000000"/>
          <w:sz w:val="22"/>
          <w:szCs w:val="22"/>
          <w:vertAlign w:val="superscript"/>
        </w:rPr>
        <w:t>5</w:t>
      </w:r>
      <w:r w:rsidR="00D1201D">
        <w:rPr>
          <w:i/>
          <w:iCs/>
          <w:color w:val="000000"/>
          <w:sz w:val="22"/>
          <w:szCs w:val="22"/>
        </w:rPr>
        <w:t>Bangladesh Agricultural Development Corporation, Dhaka, Bangladesh</w:t>
      </w:r>
      <w:r w:rsidR="00D1201D">
        <w:rPr>
          <w:i/>
          <w:iCs/>
          <w:color w:val="000000"/>
          <w:sz w:val="22"/>
          <w:szCs w:val="22"/>
        </w:rPr>
        <w:br/>
      </w:r>
    </w:p>
    <w:p w14:paraId="137158D6" w14:textId="77777777" w:rsidR="007F7546" w:rsidRDefault="007F7546" w:rsidP="00C328EF">
      <w:pPr>
        <w:pStyle w:val="NormalWeb"/>
        <w:spacing w:before="0" w:beforeAutospacing="0" w:after="0" w:afterAutospacing="0" w:line="480" w:lineRule="auto"/>
        <w:rPr>
          <w:color w:val="000000"/>
          <w:sz w:val="22"/>
          <w:szCs w:val="22"/>
        </w:rPr>
      </w:pPr>
    </w:p>
    <w:p w14:paraId="648767B9" w14:textId="037DCF41" w:rsidR="00F35E2C" w:rsidRDefault="00E71283" w:rsidP="00C328EF">
      <w:pPr>
        <w:pStyle w:val="NormalWeb"/>
        <w:spacing w:before="0" w:beforeAutospacing="0" w:after="0" w:afterAutospacing="0" w:line="480" w:lineRule="auto"/>
        <w:rPr>
          <w:color w:val="000000"/>
          <w:sz w:val="22"/>
          <w:szCs w:val="22"/>
        </w:rPr>
      </w:pPr>
      <w:r w:rsidRPr="00E71283">
        <w:rPr>
          <w:color w:val="000000"/>
          <w:sz w:val="22"/>
          <w:szCs w:val="22"/>
          <w:vertAlign w:val="superscript"/>
        </w:rPr>
        <w:t>*</w:t>
      </w:r>
      <w:r w:rsidR="00F35E2C">
        <w:rPr>
          <w:color w:val="000000"/>
          <w:sz w:val="22"/>
          <w:szCs w:val="22"/>
        </w:rPr>
        <w:t>Corresponding Author:</w:t>
      </w:r>
    </w:p>
    <w:p w14:paraId="5A1D8015" w14:textId="1A3A4A0C" w:rsidR="007F7546" w:rsidRDefault="00E71283" w:rsidP="00C328EF">
      <w:pPr>
        <w:pStyle w:val="NormalWeb"/>
        <w:spacing w:before="0" w:beforeAutospacing="0" w:after="0" w:afterAutospacing="0" w:line="480" w:lineRule="auto"/>
        <w:rPr>
          <w:color w:val="000000"/>
          <w:sz w:val="22"/>
          <w:szCs w:val="22"/>
        </w:rPr>
      </w:pPr>
      <w:r>
        <w:rPr>
          <w:color w:val="000000"/>
          <w:sz w:val="22"/>
          <w:szCs w:val="22"/>
        </w:rPr>
        <w:t xml:space="preserve">Sara Nowreen &amp; </w:t>
      </w:r>
      <w:r w:rsidR="00F35E2C">
        <w:rPr>
          <w:color w:val="000000"/>
          <w:sz w:val="22"/>
          <w:szCs w:val="22"/>
        </w:rPr>
        <w:t>M. Sohel Rahman</w:t>
      </w:r>
    </w:p>
    <w:p w14:paraId="44F646AD" w14:textId="23910D3D" w:rsidR="00F35E2C" w:rsidRDefault="00E71283" w:rsidP="00C328EF">
      <w:pPr>
        <w:pStyle w:val="NormalWeb"/>
        <w:spacing w:before="0" w:beforeAutospacing="0" w:after="0" w:afterAutospacing="0" w:line="480" w:lineRule="auto"/>
        <w:rPr>
          <w:color w:val="000000"/>
          <w:sz w:val="22"/>
          <w:szCs w:val="22"/>
        </w:rPr>
      </w:pPr>
      <w:r>
        <w:rPr>
          <w:color w:val="000000"/>
          <w:sz w:val="22"/>
          <w:szCs w:val="22"/>
        </w:rPr>
        <w:t>BUET, Bangladesh</w:t>
      </w:r>
    </w:p>
    <w:p w14:paraId="5673AB74" w14:textId="3E08D5C6" w:rsidR="007F7546" w:rsidRPr="00F35E2C" w:rsidRDefault="007F7546" w:rsidP="00654A01">
      <w:pPr>
        <w:pStyle w:val="NormalWeb"/>
        <w:spacing w:before="0" w:beforeAutospacing="0" w:after="0" w:afterAutospacing="0" w:line="480" w:lineRule="auto"/>
        <w:rPr>
          <w:color w:val="000000"/>
          <w:sz w:val="22"/>
          <w:szCs w:val="22"/>
        </w:rPr>
      </w:pPr>
      <w:r>
        <w:rPr>
          <w:color w:val="000000"/>
          <w:sz w:val="22"/>
          <w:szCs w:val="22"/>
        </w:rPr>
        <w:t xml:space="preserve">Email: </w:t>
      </w:r>
      <w:hyperlink r:id="rId8" w:history="1">
        <w:r w:rsidR="00E71283" w:rsidRPr="00DD0541">
          <w:rPr>
            <w:rStyle w:val="Hyperlink"/>
            <w:sz w:val="22"/>
            <w:szCs w:val="22"/>
          </w:rPr>
          <w:t>snowreen@iwfm.buet.ac.bd</w:t>
        </w:r>
      </w:hyperlink>
      <w:r w:rsidR="00E71283">
        <w:rPr>
          <w:color w:val="000000"/>
          <w:sz w:val="22"/>
          <w:szCs w:val="22"/>
        </w:rPr>
        <w:t>;</w:t>
      </w:r>
      <w:r w:rsidR="00654A01">
        <w:rPr>
          <w:color w:val="000000"/>
          <w:sz w:val="22"/>
          <w:szCs w:val="22"/>
        </w:rPr>
        <w:t xml:space="preserve"> </w:t>
      </w:r>
      <w:hyperlink r:id="rId9" w:history="1">
        <w:r w:rsidR="00654A01" w:rsidRPr="00A15AB8">
          <w:rPr>
            <w:rStyle w:val="Hyperlink"/>
            <w:sz w:val="22"/>
            <w:szCs w:val="22"/>
          </w:rPr>
          <w:t>sohel.kcl@gmail.com</w:t>
        </w:r>
      </w:hyperlink>
      <w:r w:rsidR="00654A01">
        <w:rPr>
          <w:color w:val="000000"/>
          <w:sz w:val="22"/>
          <w:szCs w:val="22"/>
        </w:rPr>
        <w:t xml:space="preserve"> </w:t>
      </w:r>
      <w:r w:rsidR="00E71283">
        <w:rPr>
          <w:color w:val="000000"/>
          <w:sz w:val="22"/>
          <w:szCs w:val="22"/>
        </w:rPr>
        <w:t xml:space="preserve"> </w:t>
      </w:r>
    </w:p>
    <w:p w14:paraId="4D27CFB2" w14:textId="77777777" w:rsidR="00D1201D" w:rsidRPr="00947CE9" w:rsidRDefault="00D1201D" w:rsidP="00C328EF">
      <w:pPr>
        <w:spacing w:line="480" w:lineRule="auto"/>
        <w:jc w:val="both"/>
        <w:rPr>
          <w:rFonts w:ascii="Times New Roman" w:hAnsi="Times New Roman" w:cs="Times New Roman"/>
          <w:b/>
          <w:sz w:val="24"/>
          <w:szCs w:val="24"/>
        </w:rPr>
      </w:pPr>
    </w:p>
    <w:p w14:paraId="3F95467B" w14:textId="3E4E7E9C" w:rsidR="0078493D" w:rsidRPr="00947CE9" w:rsidRDefault="00640C74" w:rsidP="00C328EF">
      <w:pPr>
        <w:spacing w:line="480" w:lineRule="auto"/>
        <w:jc w:val="both"/>
        <w:rPr>
          <w:rFonts w:ascii="Times New Roman" w:hAnsi="Times New Roman" w:cs="Times New Roman"/>
          <w:b/>
          <w:sz w:val="24"/>
          <w:szCs w:val="24"/>
        </w:rPr>
      </w:pPr>
      <w:r w:rsidRPr="00947CE9">
        <w:rPr>
          <w:rFonts w:ascii="Times New Roman" w:hAnsi="Times New Roman" w:cs="Times New Roman"/>
          <w:b/>
          <w:sz w:val="24"/>
          <w:szCs w:val="24"/>
        </w:rPr>
        <w:t>Abstract</w:t>
      </w:r>
    </w:p>
    <w:p w14:paraId="3A08F261" w14:textId="1FD00E9B" w:rsidR="00F721F9" w:rsidRDefault="00654A01" w:rsidP="00654A01">
      <w:pPr>
        <w:autoSpaceDE w:val="0"/>
        <w:autoSpaceDN w:val="0"/>
        <w:adjustRightInd w:val="0"/>
        <w:spacing w:after="0" w:line="480" w:lineRule="auto"/>
        <w:jc w:val="both"/>
        <w:rPr>
          <w:rFonts w:ascii="Times New Roman" w:eastAsia="Calibri" w:hAnsi="Times New Roman" w:cs="Times New Roman"/>
          <w:bCs/>
        </w:rPr>
      </w:pPr>
      <w:r>
        <w:rPr>
          <w:rFonts w:ascii="Times New Roman" w:eastAsia="Calibri" w:hAnsi="Times New Roman" w:cs="Times New Roman"/>
          <w:bCs/>
        </w:rPr>
        <w:t>In Bangladesh, g</w:t>
      </w:r>
      <w:r w:rsidR="0021588B" w:rsidRPr="00E1298A">
        <w:rPr>
          <w:rFonts w:ascii="Times New Roman" w:eastAsia="Calibri" w:hAnsi="Times New Roman" w:cs="Times New Roman"/>
          <w:bCs/>
        </w:rPr>
        <w:t xml:space="preserve">roundwater is </w:t>
      </w:r>
      <w:r>
        <w:rPr>
          <w:rFonts w:ascii="Times New Roman" w:eastAsia="Calibri" w:hAnsi="Times New Roman" w:cs="Times New Roman"/>
          <w:bCs/>
        </w:rPr>
        <w:t xml:space="preserve">considered to be </w:t>
      </w:r>
      <w:r w:rsidR="0021588B">
        <w:rPr>
          <w:rFonts w:ascii="Times New Roman" w:eastAsia="Calibri" w:hAnsi="Times New Roman" w:cs="Times New Roman"/>
          <w:bCs/>
        </w:rPr>
        <w:t>t</w:t>
      </w:r>
      <w:r w:rsidR="0021588B" w:rsidRPr="00E1298A">
        <w:rPr>
          <w:rFonts w:ascii="Times New Roman" w:eastAsia="Calibri" w:hAnsi="Times New Roman" w:cs="Times New Roman"/>
          <w:bCs/>
        </w:rPr>
        <w:t xml:space="preserve">he </w:t>
      </w:r>
      <w:r>
        <w:rPr>
          <w:rFonts w:ascii="Times New Roman" w:eastAsia="Calibri" w:hAnsi="Times New Roman" w:cs="Times New Roman"/>
          <w:bCs/>
        </w:rPr>
        <w:t>main</w:t>
      </w:r>
      <w:r w:rsidR="0021588B" w:rsidRPr="00E1298A">
        <w:rPr>
          <w:rFonts w:ascii="Times New Roman" w:eastAsia="Calibri" w:hAnsi="Times New Roman" w:cs="Times New Roman"/>
          <w:bCs/>
        </w:rPr>
        <w:t xml:space="preserve"> source of </w:t>
      </w:r>
      <w:r>
        <w:rPr>
          <w:rFonts w:ascii="Times New Roman" w:eastAsia="Calibri" w:hAnsi="Times New Roman" w:cs="Times New Roman"/>
          <w:bCs/>
        </w:rPr>
        <w:t xml:space="preserve">both </w:t>
      </w:r>
      <w:r w:rsidR="0021588B" w:rsidRPr="00E1298A">
        <w:rPr>
          <w:rFonts w:ascii="Times New Roman" w:eastAsia="Calibri" w:hAnsi="Times New Roman" w:cs="Times New Roman"/>
          <w:bCs/>
        </w:rPr>
        <w:t xml:space="preserve">drinking water </w:t>
      </w:r>
      <w:r>
        <w:rPr>
          <w:rFonts w:ascii="Times New Roman" w:eastAsia="Calibri" w:hAnsi="Times New Roman" w:cs="Times New Roman"/>
          <w:bCs/>
        </w:rPr>
        <w:t>and</w:t>
      </w:r>
      <w:r w:rsidR="0021588B" w:rsidRPr="00E1298A">
        <w:rPr>
          <w:rFonts w:ascii="Times New Roman" w:eastAsia="Calibri" w:hAnsi="Times New Roman" w:cs="Times New Roman"/>
          <w:bCs/>
        </w:rPr>
        <w:t xml:space="preserve"> irrigation. </w:t>
      </w:r>
      <w:r w:rsidR="0021588B">
        <w:rPr>
          <w:rFonts w:ascii="Times New Roman" w:eastAsia="Calibri" w:hAnsi="Times New Roman" w:cs="Times New Roman"/>
          <w:bCs/>
        </w:rPr>
        <w:t xml:space="preserve">Suction lift pumps and force </w:t>
      </w:r>
      <w:r w:rsidR="00FF356E">
        <w:rPr>
          <w:rFonts w:ascii="Times New Roman" w:eastAsia="Calibri" w:hAnsi="Times New Roman" w:cs="Times New Roman"/>
          <w:bCs/>
        </w:rPr>
        <w:t xml:space="preserve">mode of operation </w:t>
      </w:r>
      <w:r w:rsidR="0021588B">
        <w:rPr>
          <w:rFonts w:ascii="Times New Roman" w:eastAsia="Calibri" w:hAnsi="Times New Roman" w:cs="Times New Roman"/>
          <w:bCs/>
        </w:rPr>
        <w:t>are the predominant technolog</w:t>
      </w:r>
      <w:r w:rsidR="0044248E">
        <w:rPr>
          <w:rFonts w:ascii="Times New Roman" w:eastAsia="Calibri" w:hAnsi="Times New Roman" w:cs="Times New Roman"/>
          <w:bCs/>
        </w:rPr>
        <w:t>ies</w:t>
      </w:r>
      <w:r w:rsidR="0021588B">
        <w:rPr>
          <w:rFonts w:ascii="Times New Roman" w:eastAsia="Calibri" w:hAnsi="Times New Roman" w:cs="Times New Roman"/>
          <w:bCs/>
        </w:rPr>
        <w:t xml:space="preserve"> for groundwater abstraction in Bangladesh. For a sustainable usage policy, it is thus important to identify which technology would be more appropriate </w:t>
      </w:r>
      <w:del w:id="0" w:author="Author" w:date="2021-06-28T23:04:00Z">
        <w:r w:rsidR="0021588B" w:rsidDel="00D21837">
          <w:rPr>
            <w:rFonts w:ascii="Times New Roman" w:eastAsia="Calibri" w:hAnsi="Times New Roman" w:cs="Times New Roman"/>
            <w:bCs/>
          </w:rPr>
          <w:delText xml:space="preserve">where </w:delText>
        </w:r>
      </w:del>
      <w:r w:rsidR="0021588B">
        <w:rPr>
          <w:rFonts w:ascii="Times New Roman" w:eastAsia="Calibri" w:hAnsi="Times New Roman" w:cs="Times New Roman"/>
          <w:bCs/>
        </w:rPr>
        <w:t>in Bangladesh</w:t>
      </w:r>
      <w:r w:rsidR="00470EE8">
        <w:rPr>
          <w:rFonts w:ascii="Times New Roman" w:eastAsia="Calibri" w:hAnsi="Times New Roman" w:cs="Times New Roman"/>
          <w:bCs/>
        </w:rPr>
        <w:t>.</w:t>
      </w:r>
      <w:r w:rsidR="0021588B">
        <w:rPr>
          <w:rFonts w:ascii="Times New Roman" w:eastAsia="Calibri" w:hAnsi="Times New Roman" w:cs="Times New Roman"/>
          <w:bCs/>
        </w:rPr>
        <w:t xml:space="preserve"> </w:t>
      </w:r>
      <w:r w:rsidR="00FE0970">
        <w:rPr>
          <w:rFonts w:ascii="Times New Roman" w:eastAsia="Calibri" w:hAnsi="Times New Roman" w:cs="Times New Roman"/>
          <w:bCs/>
        </w:rPr>
        <w:t>With that aim in mind, t</w:t>
      </w:r>
      <w:r w:rsidR="0021588B">
        <w:rPr>
          <w:rFonts w:ascii="Times New Roman" w:eastAsia="Calibri" w:hAnsi="Times New Roman" w:cs="Times New Roman"/>
          <w:bCs/>
        </w:rPr>
        <w:t>his paper proposes a methodology leveraging the power of machine learning (ML) that can potentially learn intricate relationship</w:t>
      </w:r>
      <w:r>
        <w:rPr>
          <w:rFonts w:ascii="Times New Roman" w:eastAsia="Calibri" w:hAnsi="Times New Roman" w:cs="Times New Roman"/>
          <w:bCs/>
        </w:rPr>
        <w:t>s</w:t>
      </w:r>
      <w:r w:rsidR="0021588B">
        <w:rPr>
          <w:rFonts w:ascii="Times New Roman" w:eastAsia="Calibri" w:hAnsi="Times New Roman" w:cs="Times New Roman"/>
          <w:bCs/>
        </w:rPr>
        <w:t xml:space="preserve"> between </w:t>
      </w:r>
      <w:del w:id="1" w:author="Author" w:date="2021-06-28T23:04:00Z">
        <w:r w:rsidDel="00D21837">
          <w:rPr>
            <w:rFonts w:ascii="Times New Roman" w:eastAsia="Calibri" w:hAnsi="Times New Roman" w:cs="Times New Roman"/>
            <w:bCs/>
          </w:rPr>
          <w:delText xml:space="preserve">and among </w:delText>
        </w:r>
      </w:del>
      <w:r w:rsidR="0021588B">
        <w:rPr>
          <w:rFonts w:ascii="Times New Roman" w:eastAsia="Calibri" w:hAnsi="Times New Roman" w:cs="Times New Roman"/>
          <w:bCs/>
        </w:rPr>
        <w:t xml:space="preserve">the groundwater level (GWL) and the relevant </w:t>
      </w:r>
      <w:r w:rsidR="00470EE8">
        <w:rPr>
          <w:rFonts w:ascii="Times New Roman" w:eastAsia="Calibri" w:hAnsi="Times New Roman" w:cs="Times New Roman"/>
          <w:bCs/>
        </w:rPr>
        <w:t>hydrogeological factors (HGFs)</w:t>
      </w:r>
      <w:r w:rsidR="00F35E2C">
        <w:rPr>
          <w:rFonts w:ascii="Times New Roman" w:eastAsia="Calibri" w:hAnsi="Times New Roman" w:cs="Times New Roman"/>
          <w:bCs/>
        </w:rPr>
        <w:t>.</w:t>
      </w:r>
      <w:r w:rsidR="0044248E">
        <w:rPr>
          <w:rFonts w:ascii="Times New Roman" w:eastAsia="Calibri" w:hAnsi="Times New Roman" w:cs="Times New Roman"/>
          <w:bCs/>
        </w:rPr>
        <w:t xml:space="preserve"> </w:t>
      </w:r>
      <w:r w:rsidR="00D14E00">
        <w:rPr>
          <w:rFonts w:ascii="Times New Roman" w:eastAsia="Calibri" w:hAnsi="Times New Roman" w:cs="Times New Roman"/>
          <w:bCs/>
        </w:rPr>
        <w:t>A</w:t>
      </w:r>
      <w:r w:rsidR="0021588B">
        <w:rPr>
          <w:rFonts w:ascii="Times New Roman" w:eastAsia="Calibri" w:hAnsi="Times New Roman" w:cs="Times New Roman"/>
          <w:bCs/>
        </w:rPr>
        <w:t xml:space="preserve"> number of machine </w:t>
      </w:r>
      <w:r w:rsidR="0021588B">
        <w:rPr>
          <w:rFonts w:ascii="Times New Roman" w:eastAsia="Calibri" w:hAnsi="Times New Roman" w:cs="Times New Roman"/>
          <w:bCs/>
        </w:rPr>
        <w:lastRenderedPageBreak/>
        <w:t xml:space="preserve">learning </w:t>
      </w:r>
      <w:r w:rsidR="0044248E">
        <w:rPr>
          <w:rFonts w:ascii="Times New Roman" w:eastAsia="Calibri" w:hAnsi="Times New Roman" w:cs="Times New Roman"/>
          <w:bCs/>
        </w:rPr>
        <w:t>algorithms</w:t>
      </w:r>
      <w:r w:rsidR="0021588B">
        <w:rPr>
          <w:rFonts w:ascii="Times New Roman" w:eastAsia="Calibri" w:hAnsi="Times New Roman" w:cs="Times New Roman"/>
          <w:bCs/>
        </w:rPr>
        <w:t xml:space="preserve"> </w:t>
      </w:r>
      <w:r w:rsidR="0044248E">
        <w:rPr>
          <w:rFonts w:ascii="Times New Roman" w:eastAsia="Calibri" w:hAnsi="Times New Roman" w:cs="Times New Roman"/>
          <w:bCs/>
        </w:rPr>
        <w:t xml:space="preserve">have been </w:t>
      </w:r>
      <w:r w:rsidR="00D14E00">
        <w:rPr>
          <w:rFonts w:ascii="Times New Roman" w:eastAsia="Calibri" w:hAnsi="Times New Roman" w:cs="Times New Roman"/>
          <w:bCs/>
        </w:rPr>
        <w:t>experimented with</w:t>
      </w:r>
      <w:r w:rsidR="0044248E">
        <w:rPr>
          <w:rFonts w:ascii="Times New Roman" w:eastAsia="Calibri" w:hAnsi="Times New Roman" w:cs="Times New Roman"/>
          <w:bCs/>
        </w:rPr>
        <w:t xml:space="preserve"> </w:t>
      </w:r>
      <w:del w:id="2" w:author="Author" w:date="2021-06-28T23:05:00Z">
        <w:r w:rsidR="0044248E" w:rsidDel="00D21837">
          <w:rPr>
            <w:rFonts w:ascii="Times New Roman" w:eastAsia="Calibri" w:hAnsi="Times New Roman" w:cs="Times New Roman"/>
            <w:bCs/>
          </w:rPr>
          <w:delText xml:space="preserve">and </w:delText>
        </w:r>
      </w:del>
      <w:r w:rsidR="0044248E">
        <w:rPr>
          <w:rFonts w:ascii="Times New Roman" w:eastAsia="Calibri" w:hAnsi="Times New Roman" w:cs="Times New Roman"/>
          <w:bCs/>
        </w:rPr>
        <w:t>both classification and regression models</w:t>
      </w:r>
      <w:del w:id="3" w:author="Author" w:date="2021-06-28T23:05:00Z">
        <w:r w:rsidR="0044248E" w:rsidDel="00D21837">
          <w:rPr>
            <w:rFonts w:ascii="Times New Roman" w:eastAsia="Calibri" w:hAnsi="Times New Roman" w:cs="Times New Roman"/>
            <w:bCs/>
          </w:rPr>
          <w:delText xml:space="preserve"> have been developed</w:delText>
        </w:r>
      </w:del>
      <w:r w:rsidR="0044248E">
        <w:rPr>
          <w:rFonts w:ascii="Times New Roman" w:eastAsia="Calibri" w:hAnsi="Times New Roman" w:cs="Times New Roman"/>
          <w:bCs/>
        </w:rPr>
        <w:t xml:space="preserve">. </w:t>
      </w:r>
      <w:r w:rsidR="00D14E00">
        <w:rPr>
          <w:rFonts w:ascii="Times New Roman" w:eastAsia="Calibri" w:hAnsi="Times New Roman" w:cs="Times New Roman"/>
          <w:bCs/>
        </w:rPr>
        <w:t xml:space="preserve">Our classification model is trained to </w:t>
      </w:r>
      <w:del w:id="4" w:author="Author" w:date="2021-06-28T23:06:00Z">
        <w:r w:rsidR="00D14E00" w:rsidDel="00D21837">
          <w:rPr>
            <w:rFonts w:ascii="Times New Roman" w:eastAsia="Calibri" w:hAnsi="Times New Roman" w:cs="Times New Roman"/>
            <w:bCs/>
          </w:rPr>
          <w:delText xml:space="preserve">accurately </w:delText>
        </w:r>
      </w:del>
      <w:r w:rsidR="00D14E00">
        <w:rPr>
          <w:rFonts w:ascii="Times New Roman" w:eastAsia="Calibri" w:hAnsi="Times New Roman" w:cs="Times New Roman"/>
          <w:bCs/>
        </w:rPr>
        <w:t xml:space="preserve">predict any point as suitable for either suction mode or force mode abstraction technology. </w:t>
      </w:r>
      <w:r w:rsidR="00EF09B2">
        <w:rPr>
          <w:rFonts w:ascii="Times New Roman" w:eastAsia="Calibri" w:hAnsi="Times New Roman" w:cs="Times New Roman"/>
          <w:bCs/>
        </w:rPr>
        <w:t xml:space="preserve">Notably, </w:t>
      </w:r>
      <w:del w:id="5" w:author="Author" w:date="2021-06-28T23:06:00Z">
        <w:r w:rsidR="00181F29" w:rsidDel="00D21837">
          <w:rPr>
            <w:rFonts w:ascii="Times New Roman" w:eastAsia="Calibri" w:hAnsi="Times New Roman" w:cs="Times New Roman"/>
            <w:bCs/>
          </w:rPr>
          <w:delText xml:space="preserve">our </w:delText>
        </w:r>
      </w:del>
      <w:ins w:id="6" w:author="Author" w:date="2021-06-28T23:06:00Z">
        <w:r w:rsidR="00D21837">
          <w:rPr>
            <w:rFonts w:ascii="Times New Roman" w:eastAsia="Calibri" w:hAnsi="Times New Roman" w:cs="Times New Roman"/>
            <w:bCs/>
          </w:rPr>
          <w:t xml:space="preserve">the </w:t>
        </w:r>
      </w:ins>
      <w:r w:rsidR="00181F29">
        <w:rPr>
          <w:rFonts w:ascii="Times New Roman" w:eastAsia="Calibri" w:hAnsi="Times New Roman" w:cs="Times New Roman"/>
          <w:bCs/>
        </w:rPr>
        <w:t>best classification model is based on the Random Forest algorithm</w:t>
      </w:r>
      <w:r w:rsidR="00691585">
        <w:rPr>
          <w:rFonts w:ascii="Times New Roman" w:eastAsia="Calibri" w:hAnsi="Times New Roman" w:cs="Times New Roman"/>
          <w:bCs/>
        </w:rPr>
        <w:t>,</w:t>
      </w:r>
      <w:r w:rsidR="00181F29">
        <w:rPr>
          <w:rFonts w:ascii="Times New Roman" w:eastAsia="Calibri" w:hAnsi="Times New Roman" w:cs="Times New Roman"/>
          <w:bCs/>
        </w:rPr>
        <w:t xml:space="preserve"> </w:t>
      </w:r>
      <w:r w:rsidR="00691585">
        <w:rPr>
          <w:rFonts w:ascii="Times New Roman" w:eastAsia="Calibri" w:hAnsi="Times New Roman" w:cs="Times New Roman"/>
          <w:bCs/>
        </w:rPr>
        <w:t>which</w:t>
      </w:r>
      <w:r w:rsidR="00181F29">
        <w:rPr>
          <w:rFonts w:ascii="Times New Roman" w:eastAsia="Calibri" w:hAnsi="Times New Roman" w:cs="Times New Roman"/>
          <w:bCs/>
        </w:rPr>
        <w:t xml:space="preserve"> </w:t>
      </w:r>
      <w:r w:rsidR="00691585">
        <w:rPr>
          <w:rFonts w:ascii="Times New Roman" w:eastAsia="Calibri" w:hAnsi="Times New Roman" w:cs="Times New Roman"/>
          <w:bCs/>
        </w:rPr>
        <w:t xml:space="preserve">has </w:t>
      </w:r>
      <w:r w:rsidR="00181F29">
        <w:rPr>
          <w:rFonts w:ascii="Times New Roman" w:eastAsia="Calibri" w:hAnsi="Times New Roman" w:cs="Times New Roman"/>
          <w:bCs/>
        </w:rPr>
        <w:t xml:space="preserve">achieved </w:t>
      </w:r>
      <w:del w:id="7" w:author="Author" w:date="2021-06-28T23:06:00Z">
        <w:r w:rsidR="00181F29" w:rsidDel="00D21837">
          <w:rPr>
            <w:rFonts w:ascii="Times New Roman" w:eastAsia="Calibri" w:hAnsi="Times New Roman" w:cs="Times New Roman"/>
            <w:bCs/>
          </w:rPr>
          <w:delText>a promising</w:delText>
        </w:r>
      </w:del>
      <w:ins w:id="8" w:author="Author" w:date="2021-06-28T23:06:00Z">
        <w:r w:rsidR="00D21837">
          <w:rPr>
            <w:rFonts w:ascii="Times New Roman" w:eastAsia="Calibri" w:hAnsi="Times New Roman" w:cs="Times New Roman"/>
            <w:bCs/>
          </w:rPr>
          <w:t>an</w:t>
        </w:r>
      </w:ins>
      <w:r w:rsidR="00181F29">
        <w:rPr>
          <w:rFonts w:ascii="Times New Roman" w:eastAsia="Calibri" w:hAnsi="Times New Roman" w:cs="Times New Roman"/>
          <w:bCs/>
        </w:rPr>
        <w:t xml:space="preserve"> accuracy of 89% and an excellent value of 96% for </w:t>
      </w:r>
      <w:r w:rsidR="00D06926">
        <w:rPr>
          <w:rFonts w:ascii="Times New Roman" w:eastAsia="Calibri" w:hAnsi="Times New Roman" w:cs="Times New Roman"/>
          <w:bCs/>
        </w:rPr>
        <w:t xml:space="preserve">the AuROC (Area Under Receiver Operating Characteristics Curve) indicating a strong discriminant capability </w:t>
      </w:r>
      <w:r w:rsidR="00691585">
        <w:rPr>
          <w:rFonts w:ascii="Times New Roman" w:eastAsia="Calibri" w:hAnsi="Times New Roman" w:cs="Times New Roman"/>
          <w:bCs/>
        </w:rPr>
        <w:t>thereof</w:t>
      </w:r>
      <w:r w:rsidR="00D06926">
        <w:rPr>
          <w:rFonts w:ascii="Times New Roman" w:eastAsia="Calibri" w:hAnsi="Times New Roman" w:cs="Times New Roman"/>
          <w:bCs/>
        </w:rPr>
        <w:t>.</w:t>
      </w:r>
      <w:r w:rsidR="00181F29">
        <w:rPr>
          <w:rFonts w:ascii="Times New Roman" w:eastAsia="Calibri" w:hAnsi="Times New Roman" w:cs="Times New Roman"/>
          <w:bCs/>
        </w:rPr>
        <w:t xml:space="preserve"> </w:t>
      </w:r>
      <w:r w:rsidR="005D1EB9">
        <w:rPr>
          <w:rFonts w:ascii="Times New Roman" w:eastAsia="Calibri" w:hAnsi="Times New Roman" w:cs="Times New Roman"/>
          <w:bCs/>
        </w:rPr>
        <w:t xml:space="preserve">We also identify </w:t>
      </w:r>
      <w:commentRangeStart w:id="9"/>
      <w:commentRangeStart w:id="10"/>
      <w:r w:rsidR="00F721F9" w:rsidRPr="00F721F9">
        <w:rPr>
          <w:rFonts w:ascii="Times New Roman" w:eastAsia="Calibri" w:hAnsi="Times New Roman" w:cs="Times New Roman"/>
          <w:bCs/>
        </w:rPr>
        <w:t>Digital Elevation Model</w:t>
      </w:r>
      <w:commentRangeEnd w:id="9"/>
      <w:r w:rsidR="00D21837">
        <w:rPr>
          <w:rStyle w:val="CommentReference"/>
        </w:rPr>
        <w:commentReference w:id="9"/>
      </w:r>
      <w:ins w:id="11" w:author="Author" w:date="2021-07-24T12:55:00Z">
        <w:r w:rsidR="00507DA0">
          <w:rPr>
            <w:rFonts w:ascii="Times New Roman" w:eastAsia="Calibri" w:hAnsi="Times New Roman" w:cs="Times New Roman"/>
            <w:bCs/>
          </w:rPr>
          <w:t xml:space="preserve"> (</w:t>
        </w:r>
      </w:ins>
      <w:ins w:id="12" w:author="Author" w:date="2021-07-24T12:56:00Z">
        <w:r w:rsidR="00507DA0">
          <w:rPr>
            <w:rFonts w:ascii="Times New Roman" w:eastAsia="Calibri" w:hAnsi="Times New Roman" w:cs="Times New Roman"/>
            <w:bCs/>
          </w:rPr>
          <w:t xml:space="preserve">DEM), </w:t>
        </w:r>
      </w:ins>
      <w:commentRangeEnd w:id="10"/>
      <w:ins w:id="13" w:author="Author" w:date="2021-07-24T12:55:00Z">
        <w:r w:rsidR="00507DA0">
          <w:rPr>
            <w:rFonts w:ascii="Times New Roman" w:eastAsia="Calibri" w:hAnsi="Times New Roman" w:cs="Times New Roman"/>
            <w:bCs/>
          </w:rPr>
          <w:t>i.e., elevation derived from</w:t>
        </w:r>
      </w:ins>
      <w:r w:rsidR="00507DA0">
        <w:rPr>
          <w:rStyle w:val="CommentReference"/>
        </w:rPr>
        <w:commentReference w:id="10"/>
      </w:r>
      <w:ins w:id="14" w:author="Author" w:date="2021-07-24T12:56:00Z">
        <w:r w:rsidR="00507DA0">
          <w:rPr>
            <w:rFonts w:ascii="Times New Roman" w:eastAsia="Calibri" w:hAnsi="Times New Roman" w:cs="Times New Roman"/>
            <w:bCs/>
          </w:rPr>
          <w:t xml:space="preserve"> DEM</w:t>
        </w:r>
      </w:ins>
      <w:r w:rsidR="00F721F9" w:rsidRPr="00F721F9">
        <w:rPr>
          <w:rFonts w:ascii="Times New Roman" w:eastAsia="Calibri" w:hAnsi="Times New Roman" w:cs="Times New Roman"/>
          <w:bCs/>
        </w:rPr>
        <w:t>, Specific Yield</w:t>
      </w:r>
      <w:r w:rsidR="00F721F9">
        <w:rPr>
          <w:rFonts w:ascii="Times New Roman" w:eastAsia="Calibri" w:hAnsi="Times New Roman" w:cs="Times New Roman"/>
          <w:bCs/>
        </w:rPr>
        <w:t xml:space="preserve"> and</w:t>
      </w:r>
      <w:r w:rsidR="00F721F9" w:rsidRPr="00F721F9">
        <w:rPr>
          <w:rFonts w:ascii="Times New Roman" w:eastAsia="Calibri" w:hAnsi="Times New Roman" w:cs="Times New Roman"/>
          <w:bCs/>
        </w:rPr>
        <w:t xml:space="preserve"> Lithology </w:t>
      </w:r>
      <w:r w:rsidR="00F721F9">
        <w:rPr>
          <w:rFonts w:ascii="Times New Roman" w:eastAsia="Calibri" w:hAnsi="Times New Roman" w:cs="Times New Roman"/>
          <w:bCs/>
        </w:rPr>
        <w:t xml:space="preserve">as the three most important HGFs for GWL in </w:t>
      </w:r>
      <w:del w:id="15" w:author="Author" w:date="2021-06-28T23:07:00Z">
        <w:r w:rsidR="00F721F9" w:rsidDel="00D21837">
          <w:rPr>
            <w:rFonts w:ascii="Times New Roman" w:eastAsia="Calibri" w:hAnsi="Times New Roman" w:cs="Times New Roman"/>
            <w:bCs/>
          </w:rPr>
          <w:delText xml:space="preserve">the context of </w:delText>
        </w:r>
      </w:del>
      <w:r w:rsidR="00F721F9">
        <w:rPr>
          <w:rFonts w:ascii="Times New Roman" w:eastAsia="Calibri" w:hAnsi="Times New Roman" w:cs="Times New Roman"/>
          <w:bCs/>
        </w:rPr>
        <w:t xml:space="preserve">Bangladesh. </w:t>
      </w:r>
    </w:p>
    <w:p w14:paraId="09957354" w14:textId="5A4227D4" w:rsidR="00D14E00" w:rsidRDefault="00D14E00" w:rsidP="00F721F9">
      <w:pPr>
        <w:autoSpaceDE w:val="0"/>
        <w:autoSpaceDN w:val="0"/>
        <w:adjustRightInd w:val="0"/>
        <w:spacing w:after="0" w:line="480" w:lineRule="auto"/>
        <w:jc w:val="both"/>
        <w:rPr>
          <w:rFonts w:ascii="Times New Roman" w:eastAsia="Calibri" w:hAnsi="Times New Roman" w:cs="Times New Roman"/>
          <w:bCs/>
        </w:rPr>
      </w:pPr>
      <w:r>
        <w:rPr>
          <w:rFonts w:ascii="Times New Roman" w:eastAsia="Calibri" w:hAnsi="Times New Roman" w:cs="Times New Roman"/>
          <w:bCs/>
        </w:rPr>
        <w:t xml:space="preserve">On the other hand, </w:t>
      </w:r>
      <w:r w:rsidR="00120E81">
        <w:rPr>
          <w:rFonts w:ascii="Times New Roman" w:eastAsia="Calibri" w:hAnsi="Times New Roman" w:cs="Times New Roman"/>
          <w:bCs/>
        </w:rPr>
        <w:t>to predict the actual groundwater level, we employ a tw</w:t>
      </w:r>
      <w:r w:rsidR="00691585">
        <w:rPr>
          <w:rFonts w:ascii="Times New Roman" w:eastAsia="Calibri" w:hAnsi="Times New Roman" w:cs="Times New Roman"/>
          <w:bCs/>
        </w:rPr>
        <w:t>o-</w:t>
      </w:r>
      <w:r w:rsidR="00120E81">
        <w:rPr>
          <w:rFonts w:ascii="Times New Roman" w:eastAsia="Calibri" w:hAnsi="Times New Roman" w:cs="Times New Roman"/>
          <w:bCs/>
        </w:rPr>
        <w:t>stage approach</w:t>
      </w:r>
      <w:r w:rsidR="00691585">
        <w:rPr>
          <w:rFonts w:ascii="Times New Roman" w:eastAsia="Calibri" w:hAnsi="Times New Roman" w:cs="Times New Roman"/>
          <w:bCs/>
        </w:rPr>
        <w:t>,</w:t>
      </w:r>
      <w:r w:rsidR="00120E81">
        <w:rPr>
          <w:rFonts w:ascii="Times New Roman" w:eastAsia="Calibri" w:hAnsi="Times New Roman" w:cs="Times New Roman"/>
          <w:bCs/>
        </w:rPr>
        <w:t xml:space="preserve"> where we first employ the above-mentioned classification model to identify the suitable abstraction technology for the point of interest and subsequently predict the actual groundwater level using </w:t>
      </w:r>
      <w:r w:rsidR="00D362A5">
        <w:rPr>
          <w:rFonts w:ascii="Times New Roman" w:eastAsia="Calibri" w:hAnsi="Times New Roman" w:cs="Times New Roman"/>
          <w:bCs/>
        </w:rPr>
        <w:t xml:space="preserve">the appropriate </w:t>
      </w:r>
      <w:r w:rsidR="0085493D">
        <w:rPr>
          <w:rFonts w:ascii="Times New Roman" w:eastAsia="Calibri" w:hAnsi="Times New Roman" w:cs="Times New Roman"/>
          <w:bCs/>
        </w:rPr>
        <w:t xml:space="preserve">Random Forest </w:t>
      </w:r>
      <w:r w:rsidR="00D362A5">
        <w:rPr>
          <w:rFonts w:ascii="Times New Roman" w:eastAsia="Calibri" w:hAnsi="Times New Roman" w:cs="Times New Roman"/>
          <w:bCs/>
        </w:rPr>
        <w:t xml:space="preserve">regressor and that too with </w:t>
      </w:r>
      <w:r>
        <w:rPr>
          <w:rFonts w:ascii="Times New Roman" w:eastAsia="Calibri" w:hAnsi="Times New Roman" w:cs="Times New Roman"/>
          <w:bCs/>
        </w:rPr>
        <w:t>reasonabl</w:t>
      </w:r>
      <w:r w:rsidR="0085493D">
        <w:rPr>
          <w:rFonts w:ascii="Times New Roman" w:eastAsia="Calibri" w:hAnsi="Times New Roman" w:cs="Times New Roman"/>
          <w:bCs/>
        </w:rPr>
        <w:t>e</w:t>
      </w:r>
      <w:r>
        <w:rPr>
          <w:rFonts w:ascii="Times New Roman" w:eastAsia="Calibri" w:hAnsi="Times New Roman" w:cs="Times New Roman"/>
          <w:bCs/>
        </w:rPr>
        <w:t xml:space="preserve"> </w:t>
      </w:r>
      <w:r w:rsidR="0085493D">
        <w:rPr>
          <w:rFonts w:ascii="Times New Roman" w:eastAsia="Calibri" w:hAnsi="Times New Roman" w:cs="Times New Roman"/>
          <w:bCs/>
        </w:rPr>
        <w:t>accuracy</w:t>
      </w:r>
      <w:r w:rsidR="00120E81">
        <w:rPr>
          <w:rFonts w:ascii="Times New Roman" w:eastAsia="Calibri" w:hAnsi="Times New Roman" w:cs="Times New Roman"/>
          <w:bCs/>
        </w:rPr>
        <w:t xml:space="preserve"> (minimum absolute error is less than 1 for suction mode and less than 5 for the force mode)</w:t>
      </w:r>
      <w:r>
        <w:rPr>
          <w:rFonts w:ascii="Times New Roman" w:eastAsia="Calibri" w:hAnsi="Times New Roman" w:cs="Times New Roman"/>
          <w:bCs/>
        </w:rPr>
        <w:t>.</w:t>
      </w:r>
      <w:r w:rsidR="00120E81">
        <w:rPr>
          <w:rFonts w:ascii="Times New Roman" w:eastAsia="Calibri" w:hAnsi="Times New Roman" w:cs="Times New Roman"/>
          <w:bCs/>
        </w:rPr>
        <w:t xml:space="preserve"> </w:t>
      </w:r>
      <w:r>
        <w:rPr>
          <w:rFonts w:ascii="Times New Roman" w:eastAsia="Calibri" w:hAnsi="Times New Roman" w:cs="Times New Roman"/>
          <w:bCs/>
        </w:rPr>
        <w:t xml:space="preserve">In the sequel, using </w:t>
      </w:r>
      <w:r w:rsidR="00502827">
        <w:rPr>
          <w:rFonts w:ascii="Times New Roman" w:eastAsia="Calibri" w:hAnsi="Times New Roman" w:cs="Times New Roman"/>
          <w:bCs/>
        </w:rPr>
        <w:t>our predictor models, we prepa</w:t>
      </w:r>
      <w:r>
        <w:rPr>
          <w:rFonts w:ascii="Times New Roman" w:eastAsia="Calibri" w:hAnsi="Times New Roman" w:cs="Times New Roman"/>
          <w:bCs/>
        </w:rPr>
        <w:t>r</w:t>
      </w:r>
      <w:r w:rsidR="00502827">
        <w:rPr>
          <w:rFonts w:ascii="Times New Roman" w:eastAsia="Calibri" w:hAnsi="Times New Roman" w:cs="Times New Roman"/>
          <w:bCs/>
        </w:rPr>
        <w:t>e</w:t>
      </w:r>
      <w:r>
        <w:rPr>
          <w:rFonts w:ascii="Times New Roman" w:eastAsia="Calibri" w:hAnsi="Times New Roman" w:cs="Times New Roman"/>
          <w:bCs/>
        </w:rPr>
        <w:t xml:space="preserve"> groundwater </w:t>
      </w:r>
      <w:r w:rsidR="00DC4100">
        <w:rPr>
          <w:rFonts w:ascii="Times New Roman" w:eastAsia="Calibri" w:hAnsi="Times New Roman" w:cs="Times New Roman"/>
          <w:bCs/>
        </w:rPr>
        <w:t>(</w:t>
      </w:r>
      <w:r>
        <w:rPr>
          <w:rFonts w:ascii="Times New Roman" w:eastAsia="Calibri" w:hAnsi="Times New Roman" w:cs="Times New Roman"/>
          <w:bCs/>
        </w:rPr>
        <w:t>technology</w:t>
      </w:r>
      <w:r w:rsidR="00DC4100">
        <w:rPr>
          <w:rFonts w:ascii="Times New Roman" w:eastAsia="Calibri" w:hAnsi="Times New Roman" w:cs="Times New Roman"/>
          <w:bCs/>
        </w:rPr>
        <w:t>)</w:t>
      </w:r>
      <w:r>
        <w:rPr>
          <w:rFonts w:ascii="Times New Roman" w:eastAsia="Calibri" w:hAnsi="Times New Roman" w:cs="Times New Roman"/>
          <w:bCs/>
        </w:rPr>
        <w:t xml:space="preserve"> maps for the whole Bangladesh. </w:t>
      </w:r>
    </w:p>
    <w:p w14:paraId="697B67EB" w14:textId="22D20E20" w:rsidR="00640C74" w:rsidRPr="00947CE9" w:rsidRDefault="00640C74" w:rsidP="00C328EF">
      <w:pPr>
        <w:autoSpaceDE w:val="0"/>
        <w:autoSpaceDN w:val="0"/>
        <w:adjustRightInd w:val="0"/>
        <w:spacing w:after="0" w:line="480" w:lineRule="auto"/>
        <w:jc w:val="both"/>
        <w:rPr>
          <w:rFonts w:ascii="Times New Roman" w:hAnsi="Times New Roman" w:cs="Times New Roman"/>
          <w:b/>
          <w:sz w:val="24"/>
          <w:szCs w:val="24"/>
        </w:rPr>
      </w:pPr>
    </w:p>
    <w:p w14:paraId="7E4DE012" w14:textId="29C48268" w:rsidR="00741445" w:rsidRDefault="00F35E2C" w:rsidP="00C328EF">
      <w:pPr>
        <w:spacing w:line="480" w:lineRule="auto"/>
        <w:jc w:val="both"/>
        <w:rPr>
          <w:rFonts w:ascii="Times New Roman" w:eastAsia="Calibri" w:hAnsi="Times New Roman" w:cs="Times New Roman"/>
          <w:bCs/>
        </w:rPr>
      </w:pPr>
      <w:r>
        <w:rPr>
          <w:rFonts w:ascii="Times New Roman" w:hAnsi="Times New Roman" w:cs="Times New Roman"/>
          <w:b/>
          <w:sz w:val="24"/>
          <w:szCs w:val="24"/>
        </w:rPr>
        <w:t xml:space="preserve">Keywords: </w:t>
      </w:r>
      <w:r w:rsidRPr="00502827">
        <w:rPr>
          <w:rFonts w:ascii="Times New Roman" w:eastAsia="Calibri" w:hAnsi="Times New Roman" w:cs="Times New Roman"/>
          <w:bCs/>
        </w:rPr>
        <w:t>groundwater, hydrogeological factors, Machine learning</w:t>
      </w:r>
      <w:r w:rsidR="00502827">
        <w:rPr>
          <w:rFonts w:ascii="Times New Roman" w:eastAsia="Calibri" w:hAnsi="Times New Roman" w:cs="Times New Roman"/>
          <w:bCs/>
        </w:rPr>
        <w:t>, prediction, suction</w:t>
      </w:r>
      <w:r w:rsidR="00FF356E">
        <w:rPr>
          <w:rFonts w:ascii="Times New Roman" w:eastAsia="Calibri" w:hAnsi="Times New Roman" w:cs="Times New Roman"/>
          <w:bCs/>
        </w:rPr>
        <w:t>-mode</w:t>
      </w:r>
      <w:r w:rsidR="00502827">
        <w:rPr>
          <w:rFonts w:ascii="Times New Roman" w:eastAsia="Calibri" w:hAnsi="Times New Roman" w:cs="Times New Roman"/>
          <w:bCs/>
        </w:rPr>
        <w:t xml:space="preserve"> pump, force</w:t>
      </w:r>
      <w:r w:rsidR="00FF356E">
        <w:rPr>
          <w:rFonts w:ascii="Times New Roman" w:eastAsia="Calibri" w:hAnsi="Times New Roman" w:cs="Times New Roman"/>
          <w:bCs/>
        </w:rPr>
        <w:t>-mode</w:t>
      </w:r>
      <w:r w:rsidR="00502827">
        <w:rPr>
          <w:rFonts w:ascii="Times New Roman" w:eastAsia="Calibri" w:hAnsi="Times New Roman" w:cs="Times New Roman"/>
          <w:bCs/>
        </w:rPr>
        <w:t xml:space="preserve"> pump.</w:t>
      </w:r>
    </w:p>
    <w:p w14:paraId="72CBA220" w14:textId="0A07D46D" w:rsidR="005274D6" w:rsidRPr="00BF1C13" w:rsidRDefault="00BF1C13" w:rsidP="00C328EF">
      <w:pPr>
        <w:spacing w:line="480" w:lineRule="auto"/>
        <w:jc w:val="both"/>
        <w:rPr>
          <w:rFonts w:ascii="Times New Roman" w:hAnsi="Times New Roman" w:cs="Times New Roman"/>
          <w:b/>
          <w:sz w:val="24"/>
          <w:szCs w:val="24"/>
        </w:rPr>
      </w:pPr>
      <w:r w:rsidRPr="00BF1C13">
        <w:rPr>
          <w:rFonts w:ascii="Times New Roman" w:hAnsi="Times New Roman" w:cs="Times New Roman"/>
          <w:b/>
          <w:sz w:val="24"/>
          <w:szCs w:val="24"/>
        </w:rPr>
        <w:t>Article Highlights</w:t>
      </w:r>
    </w:p>
    <w:p w14:paraId="4CB79326" w14:textId="2160FE1A" w:rsidR="005274D6" w:rsidRDefault="005274D6" w:rsidP="00654A01">
      <w:pPr>
        <w:pStyle w:val="ListParagraph"/>
        <w:numPr>
          <w:ilvl w:val="0"/>
          <w:numId w:val="6"/>
        </w:numPr>
        <w:spacing w:line="480" w:lineRule="auto"/>
        <w:jc w:val="both"/>
        <w:rPr>
          <w:rFonts w:ascii="Times New Roman" w:hAnsi="Times New Roman" w:cs="Times New Roman"/>
          <w:sz w:val="24"/>
          <w:szCs w:val="24"/>
        </w:rPr>
      </w:pPr>
      <w:commentRangeStart w:id="16"/>
      <w:commentRangeStart w:id="17"/>
      <w:del w:id="18" w:author="Author" w:date="2021-07-24T12:57:00Z">
        <w:r w:rsidRPr="003129FD" w:rsidDel="00AD5D43">
          <w:rPr>
            <w:rFonts w:ascii="Times New Roman" w:hAnsi="Times New Roman" w:cs="Times New Roman"/>
            <w:sz w:val="24"/>
            <w:szCs w:val="24"/>
          </w:rPr>
          <w:delText xml:space="preserve">We </w:delText>
        </w:r>
        <w:r w:rsidR="00654A01" w:rsidDel="00AD5D43">
          <w:rPr>
            <w:rFonts w:ascii="Times New Roman" w:hAnsi="Times New Roman" w:cs="Times New Roman"/>
            <w:sz w:val="24"/>
            <w:szCs w:val="24"/>
          </w:rPr>
          <w:delText>propose</w:delText>
        </w:r>
        <w:r w:rsidRPr="003129FD" w:rsidDel="00AD5D43">
          <w:rPr>
            <w:rFonts w:ascii="Times New Roman" w:hAnsi="Times New Roman" w:cs="Times New Roman"/>
            <w:sz w:val="24"/>
            <w:szCs w:val="24"/>
          </w:rPr>
          <w:delText xml:space="preserve"> a</w:delText>
        </w:r>
      </w:del>
      <w:ins w:id="19" w:author="Author" w:date="2021-07-24T12:57:00Z">
        <w:r w:rsidR="00AD5D43">
          <w:rPr>
            <w:rFonts w:ascii="Times New Roman" w:hAnsi="Times New Roman" w:cs="Times New Roman"/>
            <w:sz w:val="24"/>
            <w:szCs w:val="24"/>
          </w:rPr>
          <w:t>A</w:t>
        </w:r>
      </w:ins>
      <w:r w:rsidRPr="003129FD">
        <w:rPr>
          <w:rFonts w:ascii="Times New Roman" w:hAnsi="Times New Roman" w:cs="Times New Roman"/>
          <w:sz w:val="24"/>
          <w:szCs w:val="24"/>
        </w:rPr>
        <w:t xml:space="preserve"> machine learning pipeline </w:t>
      </w:r>
      <w:r w:rsidR="00654A01">
        <w:rPr>
          <w:rFonts w:ascii="Times New Roman" w:hAnsi="Times New Roman" w:cs="Times New Roman"/>
          <w:sz w:val="24"/>
          <w:szCs w:val="24"/>
        </w:rPr>
        <w:t>for</w:t>
      </w:r>
      <w:r w:rsidRPr="003129FD">
        <w:rPr>
          <w:rFonts w:ascii="Times New Roman" w:hAnsi="Times New Roman" w:cs="Times New Roman"/>
          <w:sz w:val="24"/>
          <w:szCs w:val="24"/>
        </w:rPr>
        <w:t xml:space="preserve"> predict</w:t>
      </w:r>
      <w:r w:rsidR="0052097E">
        <w:rPr>
          <w:rFonts w:ascii="Times New Roman" w:hAnsi="Times New Roman" w:cs="Times New Roman"/>
          <w:sz w:val="24"/>
          <w:szCs w:val="24"/>
        </w:rPr>
        <w:t>ing</w:t>
      </w:r>
      <w:r w:rsidRPr="003129FD">
        <w:rPr>
          <w:rFonts w:ascii="Times New Roman" w:hAnsi="Times New Roman" w:cs="Times New Roman"/>
          <w:sz w:val="24"/>
          <w:szCs w:val="24"/>
        </w:rPr>
        <w:t xml:space="preserve"> groundwater level</w:t>
      </w:r>
      <w:r>
        <w:rPr>
          <w:rFonts w:ascii="Times New Roman" w:hAnsi="Times New Roman" w:cs="Times New Roman"/>
          <w:sz w:val="24"/>
          <w:szCs w:val="24"/>
        </w:rPr>
        <w:t xml:space="preserve"> (GWL) and abstraction technology</w:t>
      </w:r>
      <w:ins w:id="20" w:author="Author" w:date="2021-07-24T12:57:00Z">
        <w:r w:rsidR="00AD5D43">
          <w:rPr>
            <w:rFonts w:ascii="Times New Roman" w:hAnsi="Times New Roman" w:cs="Times New Roman"/>
            <w:sz w:val="24"/>
            <w:szCs w:val="24"/>
          </w:rPr>
          <w:t xml:space="preserve"> is proposed</w:t>
        </w:r>
      </w:ins>
      <w:r>
        <w:rPr>
          <w:rFonts w:ascii="Times New Roman" w:hAnsi="Times New Roman" w:cs="Times New Roman"/>
          <w:sz w:val="24"/>
          <w:szCs w:val="24"/>
        </w:rPr>
        <w:t>.</w:t>
      </w:r>
    </w:p>
    <w:p w14:paraId="31061B80" w14:textId="77777777" w:rsidR="00AD5D43" w:rsidRPr="008639F1" w:rsidRDefault="005274D6" w:rsidP="00AD5D43">
      <w:pPr>
        <w:pStyle w:val="ListParagraph"/>
        <w:numPr>
          <w:ilvl w:val="0"/>
          <w:numId w:val="6"/>
        </w:numPr>
        <w:spacing w:line="480" w:lineRule="auto"/>
        <w:jc w:val="both"/>
        <w:rPr>
          <w:ins w:id="21" w:author="Author" w:date="2021-07-24T12:58:00Z"/>
          <w:rFonts w:ascii="Times New Roman" w:hAnsi="Times New Roman" w:cs="Times New Roman"/>
          <w:bCs/>
          <w:sz w:val="24"/>
          <w:szCs w:val="24"/>
        </w:rPr>
      </w:pPr>
      <w:del w:id="22" w:author="Author" w:date="2021-07-24T12:57:00Z">
        <w:r w:rsidRPr="005274D6" w:rsidDel="00AD5D43">
          <w:rPr>
            <w:rFonts w:ascii="Times New Roman" w:hAnsi="Times New Roman" w:cs="Times New Roman"/>
            <w:sz w:val="24"/>
            <w:szCs w:val="24"/>
          </w:rPr>
          <w:delText>Our models learn t</w:delText>
        </w:r>
      </w:del>
      <w:ins w:id="23" w:author="Author" w:date="2021-07-24T12:57:00Z">
        <w:r w:rsidR="00AD5D43">
          <w:rPr>
            <w:rFonts w:ascii="Times New Roman" w:hAnsi="Times New Roman" w:cs="Times New Roman"/>
            <w:sz w:val="24"/>
            <w:szCs w:val="24"/>
          </w:rPr>
          <w:t>T</w:t>
        </w:r>
      </w:ins>
      <w:r w:rsidRPr="005274D6">
        <w:rPr>
          <w:rFonts w:ascii="Times New Roman" w:hAnsi="Times New Roman" w:cs="Times New Roman"/>
          <w:sz w:val="24"/>
          <w:szCs w:val="24"/>
        </w:rPr>
        <w:t xml:space="preserve">he relationship between the GWL and hydrogeological factors </w:t>
      </w:r>
      <w:ins w:id="24" w:author="Author" w:date="2021-07-24T12:58:00Z">
        <w:r w:rsidR="00AD5D43">
          <w:rPr>
            <w:rFonts w:ascii="Times New Roman" w:hAnsi="Times New Roman" w:cs="Times New Roman"/>
            <w:sz w:val="24"/>
            <w:szCs w:val="24"/>
          </w:rPr>
          <w:t>is learned by the proposed models.</w:t>
        </w:r>
      </w:ins>
      <w:del w:id="25" w:author="Author" w:date="2021-07-24T12:58:00Z">
        <w:r w:rsidRPr="005274D6" w:rsidDel="00AD5D43">
          <w:rPr>
            <w:rFonts w:ascii="Times New Roman" w:hAnsi="Times New Roman" w:cs="Times New Roman"/>
            <w:sz w:val="24"/>
            <w:szCs w:val="24"/>
          </w:rPr>
          <w:delText xml:space="preserve">and </w:delText>
        </w:r>
      </w:del>
    </w:p>
    <w:p w14:paraId="323BE7ED" w14:textId="2C1DEC38" w:rsidR="005274D6" w:rsidRPr="005274D6" w:rsidRDefault="005274D6" w:rsidP="00AD5D43">
      <w:pPr>
        <w:pStyle w:val="ListParagraph"/>
        <w:numPr>
          <w:ilvl w:val="0"/>
          <w:numId w:val="6"/>
        </w:numPr>
        <w:spacing w:line="480" w:lineRule="auto"/>
        <w:jc w:val="both"/>
        <w:rPr>
          <w:rFonts w:ascii="Times New Roman" w:hAnsi="Times New Roman" w:cs="Times New Roman"/>
          <w:bCs/>
          <w:sz w:val="24"/>
          <w:szCs w:val="24"/>
        </w:rPr>
      </w:pPr>
      <w:del w:id="26" w:author="Author" w:date="2021-07-24T12:58:00Z">
        <w:r w:rsidRPr="005274D6" w:rsidDel="00AD5D43">
          <w:rPr>
            <w:rFonts w:ascii="Times New Roman" w:hAnsi="Times New Roman" w:cs="Times New Roman"/>
            <w:sz w:val="24"/>
            <w:szCs w:val="24"/>
          </w:rPr>
          <w:delText>identify t</w:delText>
        </w:r>
      </w:del>
      <w:ins w:id="27" w:author="Author" w:date="2021-07-24T12:58:00Z">
        <w:r w:rsidR="00AD5D43">
          <w:rPr>
            <w:rFonts w:ascii="Times New Roman" w:hAnsi="Times New Roman" w:cs="Times New Roman"/>
            <w:sz w:val="24"/>
            <w:szCs w:val="24"/>
          </w:rPr>
          <w:t>T</w:t>
        </w:r>
      </w:ins>
      <w:r w:rsidRPr="005274D6">
        <w:rPr>
          <w:rFonts w:ascii="Times New Roman" w:hAnsi="Times New Roman" w:cs="Times New Roman"/>
          <w:sz w:val="24"/>
          <w:szCs w:val="24"/>
        </w:rPr>
        <w:t xml:space="preserve">he most influential </w:t>
      </w:r>
      <w:ins w:id="28" w:author="Author" w:date="2021-07-24T12:58:00Z">
        <w:r w:rsidR="00AD5D43" w:rsidRPr="005274D6">
          <w:rPr>
            <w:rFonts w:ascii="Times New Roman" w:hAnsi="Times New Roman" w:cs="Times New Roman"/>
            <w:sz w:val="24"/>
            <w:szCs w:val="24"/>
          </w:rPr>
          <w:t>hydrogeological factors</w:t>
        </w:r>
        <w:r w:rsidR="00AD5D43">
          <w:rPr>
            <w:rFonts w:ascii="Times New Roman" w:hAnsi="Times New Roman" w:cs="Times New Roman"/>
            <w:sz w:val="24"/>
            <w:szCs w:val="24"/>
          </w:rPr>
          <w:t xml:space="preserve"> have been identified</w:t>
        </w:r>
      </w:ins>
      <w:del w:id="29" w:author="Author" w:date="2021-07-24T12:58:00Z">
        <w:r w:rsidRPr="005274D6" w:rsidDel="00AD5D43">
          <w:rPr>
            <w:rFonts w:ascii="Times New Roman" w:hAnsi="Times New Roman" w:cs="Times New Roman"/>
            <w:sz w:val="24"/>
            <w:szCs w:val="24"/>
          </w:rPr>
          <w:delText>ones</w:delText>
        </w:r>
      </w:del>
      <w:r w:rsidRPr="005274D6">
        <w:rPr>
          <w:rFonts w:ascii="Times New Roman" w:hAnsi="Times New Roman" w:cs="Times New Roman"/>
          <w:sz w:val="24"/>
          <w:szCs w:val="24"/>
        </w:rPr>
        <w:t>.</w:t>
      </w:r>
    </w:p>
    <w:p w14:paraId="7815F9E5" w14:textId="7BA931CE" w:rsidR="005274D6" w:rsidRPr="005274D6" w:rsidRDefault="005274D6" w:rsidP="00654A01">
      <w:pPr>
        <w:pStyle w:val="ListParagraph"/>
        <w:numPr>
          <w:ilvl w:val="0"/>
          <w:numId w:val="6"/>
        </w:numPr>
        <w:spacing w:line="480" w:lineRule="auto"/>
        <w:jc w:val="both"/>
        <w:rPr>
          <w:rFonts w:ascii="Times New Roman" w:hAnsi="Times New Roman" w:cs="Times New Roman"/>
          <w:bCs/>
          <w:sz w:val="24"/>
          <w:szCs w:val="24"/>
        </w:rPr>
      </w:pPr>
      <w:del w:id="30" w:author="Author" w:date="2021-07-24T12:58:00Z">
        <w:r w:rsidRPr="005274D6" w:rsidDel="00AD5D43">
          <w:rPr>
            <w:rFonts w:ascii="Times New Roman" w:hAnsi="Times New Roman" w:cs="Times New Roman"/>
            <w:sz w:val="24"/>
            <w:szCs w:val="24"/>
          </w:rPr>
          <w:delText>We prepare g</w:delText>
        </w:r>
      </w:del>
      <w:ins w:id="31" w:author="Author" w:date="2021-07-24T12:58:00Z">
        <w:r w:rsidR="00AD5D43">
          <w:rPr>
            <w:rFonts w:ascii="Times New Roman" w:hAnsi="Times New Roman" w:cs="Times New Roman"/>
            <w:sz w:val="24"/>
            <w:szCs w:val="24"/>
          </w:rPr>
          <w:t>G</w:t>
        </w:r>
      </w:ins>
      <w:r w:rsidRPr="005274D6">
        <w:rPr>
          <w:rFonts w:ascii="Times New Roman" w:hAnsi="Times New Roman" w:cs="Times New Roman"/>
          <w:sz w:val="24"/>
          <w:szCs w:val="24"/>
        </w:rPr>
        <w:t>round water (technology) maps for whole Bangladesh</w:t>
      </w:r>
      <w:ins w:id="32" w:author="Author" w:date="2021-07-24T12:58:00Z">
        <w:r w:rsidR="00AD5D43">
          <w:rPr>
            <w:rFonts w:ascii="Times New Roman" w:hAnsi="Times New Roman" w:cs="Times New Roman"/>
            <w:sz w:val="24"/>
            <w:szCs w:val="24"/>
          </w:rPr>
          <w:t xml:space="preserve"> have been prepared</w:t>
        </w:r>
      </w:ins>
      <w:r w:rsidRPr="005274D6">
        <w:rPr>
          <w:rFonts w:ascii="Times New Roman" w:hAnsi="Times New Roman" w:cs="Times New Roman"/>
          <w:sz w:val="24"/>
          <w:szCs w:val="24"/>
        </w:rPr>
        <w:t>.</w:t>
      </w:r>
      <w:commentRangeEnd w:id="16"/>
      <w:r w:rsidR="00D21837">
        <w:rPr>
          <w:rStyle w:val="CommentReference"/>
        </w:rPr>
        <w:commentReference w:id="16"/>
      </w:r>
      <w:commentRangeEnd w:id="17"/>
      <w:r w:rsidR="00AD5D43">
        <w:rPr>
          <w:rStyle w:val="CommentReference"/>
        </w:rPr>
        <w:commentReference w:id="17"/>
      </w:r>
    </w:p>
    <w:p w14:paraId="2A5A9C74" w14:textId="5EB8F800" w:rsidR="009744E4" w:rsidRPr="00947CE9" w:rsidRDefault="00640C74" w:rsidP="00C328EF">
      <w:pPr>
        <w:pStyle w:val="Heading1"/>
        <w:spacing w:line="480" w:lineRule="auto"/>
        <w:jc w:val="both"/>
        <w:rPr>
          <w:rFonts w:cs="Times New Roman"/>
          <w:b w:val="0"/>
          <w:sz w:val="24"/>
          <w:szCs w:val="24"/>
        </w:rPr>
      </w:pPr>
      <w:r w:rsidRPr="00947CE9">
        <w:rPr>
          <w:rFonts w:cs="Times New Roman"/>
          <w:sz w:val="24"/>
          <w:szCs w:val="24"/>
        </w:rPr>
        <w:lastRenderedPageBreak/>
        <w:t>1. Introduction</w:t>
      </w:r>
    </w:p>
    <w:p w14:paraId="363E1286" w14:textId="6870C4F3" w:rsidR="00713631" w:rsidRPr="00947CE9" w:rsidRDefault="00C9552D" w:rsidP="00A76348">
      <w:pPr>
        <w:spacing w:line="480" w:lineRule="auto"/>
        <w:jc w:val="both"/>
        <w:rPr>
          <w:rFonts w:ascii="Times New Roman" w:hAnsi="Times New Roman" w:cs="Times New Roman"/>
          <w:sz w:val="24"/>
          <w:szCs w:val="24"/>
        </w:rPr>
      </w:pPr>
      <w:r w:rsidRPr="00947CE9">
        <w:rPr>
          <w:rFonts w:ascii="Times New Roman" w:hAnsi="Times New Roman" w:cs="Times New Roman"/>
          <w:sz w:val="24"/>
          <w:szCs w:val="24"/>
        </w:rPr>
        <w:t>Groundwater</w:t>
      </w:r>
      <w:ins w:id="33" w:author="Author" w:date="2021-07-24T13:56:00Z">
        <w:r w:rsidR="00A76348">
          <w:rPr>
            <w:rFonts w:ascii="Times New Roman" w:hAnsi="Times New Roman" w:cs="Times New Roman"/>
            <w:sz w:val="24"/>
            <w:szCs w:val="24"/>
          </w:rPr>
          <w:t>, particularly at the shallow aquifers,</w:t>
        </w:r>
      </w:ins>
      <w:r w:rsidRPr="00947CE9">
        <w:rPr>
          <w:rFonts w:ascii="Times New Roman" w:hAnsi="Times New Roman" w:cs="Times New Roman"/>
          <w:sz w:val="24"/>
          <w:szCs w:val="24"/>
        </w:rPr>
        <w:t xml:space="preserve"> is</w:t>
      </w:r>
      <w:r w:rsidR="00C51984" w:rsidRPr="00947CE9">
        <w:rPr>
          <w:rFonts w:ascii="Times New Roman" w:hAnsi="Times New Roman" w:cs="Times New Roman"/>
          <w:sz w:val="24"/>
          <w:szCs w:val="24"/>
        </w:rPr>
        <w:t xml:space="preserve"> </w:t>
      </w:r>
      <w:commentRangeStart w:id="34"/>
      <w:commentRangeStart w:id="35"/>
      <w:r w:rsidR="00AA36CA" w:rsidRPr="00947CE9">
        <w:rPr>
          <w:rFonts w:ascii="Times New Roman" w:hAnsi="Times New Roman" w:cs="Times New Roman"/>
          <w:sz w:val="24"/>
          <w:szCs w:val="24"/>
        </w:rPr>
        <w:t>easily accessible</w:t>
      </w:r>
      <w:commentRangeEnd w:id="34"/>
      <w:r w:rsidR="00D21837">
        <w:rPr>
          <w:rStyle w:val="CommentReference"/>
        </w:rPr>
        <w:commentReference w:id="34"/>
      </w:r>
      <w:commentRangeEnd w:id="35"/>
      <w:r w:rsidR="00A76348">
        <w:rPr>
          <w:rStyle w:val="CommentReference"/>
        </w:rPr>
        <w:commentReference w:id="35"/>
      </w:r>
      <w:r w:rsidR="00AA36CA" w:rsidRPr="00947CE9">
        <w:rPr>
          <w:rFonts w:ascii="Times New Roman" w:hAnsi="Times New Roman" w:cs="Times New Roman"/>
          <w:sz w:val="24"/>
          <w:szCs w:val="24"/>
        </w:rPr>
        <w:t xml:space="preserve">, </w:t>
      </w:r>
      <w:r w:rsidR="00C51984" w:rsidRPr="00947CE9">
        <w:rPr>
          <w:rFonts w:ascii="Times New Roman" w:hAnsi="Times New Roman" w:cs="Times New Roman"/>
          <w:sz w:val="24"/>
          <w:szCs w:val="24"/>
        </w:rPr>
        <w:t>less vulnerable to pollution than surface water</w:t>
      </w:r>
      <w:r w:rsidR="00BB1C8B">
        <w:rPr>
          <w:rFonts w:ascii="Times New Roman" w:hAnsi="Times New Roman" w:cs="Times New Roman"/>
          <w:sz w:val="24"/>
          <w:szCs w:val="24"/>
        </w:rPr>
        <w:t xml:space="preserve"> </w:t>
      </w:r>
      <w:r w:rsidR="00BB1C8B">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{"citationItems":[{"id":"ITEM-1","itemData":{"DOI":"10.1016/j.gsd.2017.06.007","ISSN":"2352801X","author":[{"dropping-particle":"","family":"Oke","given":"Saheed Adeyinka","non-dropping-particle":"","parse-names":false,"suffix":""},{"dropping-particle":"","family":"Fourie","given":"François","non-dropping-particle":"","parse-names":false,"suffix":""}],"container-title":"Groundwater for Sustainable Development","id":"ITEM-1","issued":{"date-parts":[["2017","9"]]},"page":"168-177","title":"Guidelines to groundwater vulnerability mapping for Sub-Saharan Africa","type":"article-journal","volume":"5"},"uris":["http://www.mendeley.com/documents/?uuid=a574ff4a-1469-47fb-ac4b-01f5ee805729"]}],"mendeley":{"formattedCitation":"(Oke and Fourie, 2017)","plainTextFormattedCitation":"(Oke and Fourie, 2017)","previouslyFormattedCitation":"(Oke and Fourie, 2017)"},"properties":{"noteIndex":0},"schema":"https://github.com/citation-style-language/schema/raw/master/csl-citation.json"}</w:instrText>
      </w:r>
      <w:r w:rsidR="00BB1C8B">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(Oke and Fourie, 2017)</w:t>
      </w:r>
      <w:r w:rsidR="00BB1C8B">
        <w:rPr>
          <w:rFonts w:ascii="Times New Roman" w:hAnsi="Times New Roman" w:cs="Times New Roman"/>
          <w:sz w:val="24"/>
          <w:szCs w:val="24"/>
        </w:rPr>
        <w:fldChar w:fldCharType="end"/>
      </w:r>
      <w:r w:rsidR="00BB1C8B">
        <w:rPr>
          <w:rFonts w:ascii="Times New Roman" w:hAnsi="Times New Roman" w:cs="Times New Roman"/>
          <w:sz w:val="24"/>
          <w:szCs w:val="24"/>
        </w:rPr>
        <w:t xml:space="preserve">, </w:t>
      </w:r>
      <w:r w:rsidR="00977CFA" w:rsidRPr="00947CE9">
        <w:rPr>
          <w:rFonts w:ascii="Times New Roman" w:hAnsi="Times New Roman" w:cs="Times New Roman"/>
          <w:sz w:val="24"/>
          <w:szCs w:val="24"/>
        </w:rPr>
        <w:t>and</w:t>
      </w:r>
      <w:r w:rsidR="00746AD3">
        <w:rPr>
          <w:rFonts w:ascii="Times New Roman" w:hAnsi="Times New Roman" w:cs="Times New Roman"/>
          <w:sz w:val="24"/>
          <w:szCs w:val="24"/>
        </w:rPr>
        <w:t xml:space="preserve"> it is</w:t>
      </w:r>
      <w:r w:rsidR="00977CFA" w:rsidRPr="00947CE9">
        <w:rPr>
          <w:rFonts w:ascii="Times New Roman" w:hAnsi="Times New Roman" w:cs="Times New Roman"/>
          <w:sz w:val="24"/>
          <w:szCs w:val="24"/>
        </w:rPr>
        <w:t xml:space="preserve"> </w:t>
      </w:r>
      <w:r w:rsidR="00410AE6">
        <w:rPr>
          <w:rFonts w:ascii="Times New Roman" w:hAnsi="Times New Roman" w:cs="Times New Roman"/>
          <w:sz w:val="24"/>
          <w:szCs w:val="24"/>
        </w:rPr>
        <w:t xml:space="preserve">the </w:t>
      </w:r>
      <w:r w:rsidR="00977CFA" w:rsidRPr="00947CE9">
        <w:rPr>
          <w:rFonts w:ascii="Times New Roman" w:hAnsi="Times New Roman" w:cs="Times New Roman"/>
          <w:sz w:val="24"/>
          <w:szCs w:val="24"/>
        </w:rPr>
        <w:t>most essential freshwater resource on the Earth</w:t>
      </w:r>
      <w:del w:id="36" w:author="Author" w:date="2021-06-28T23:11:00Z">
        <w:r w:rsidR="00AA36CA" w:rsidRPr="00947CE9" w:rsidDel="00D21837">
          <w:rPr>
            <w:rFonts w:ascii="Times New Roman" w:hAnsi="Times New Roman" w:cs="Times New Roman"/>
            <w:sz w:val="24"/>
            <w:szCs w:val="24"/>
          </w:rPr>
          <w:delText xml:space="preserve"> system</w:delText>
        </w:r>
      </w:del>
      <w:r w:rsidR="00977CFA" w:rsidRPr="00947CE9">
        <w:rPr>
          <w:rFonts w:ascii="Times New Roman" w:hAnsi="Times New Roman" w:cs="Times New Roman"/>
          <w:sz w:val="24"/>
          <w:szCs w:val="24"/>
        </w:rPr>
        <w:t xml:space="preserve">. This </w:t>
      </w:r>
      <w:commentRangeStart w:id="37"/>
      <w:commentRangeStart w:id="38"/>
      <w:del w:id="39" w:author="Author" w:date="2021-07-24T13:58:00Z">
        <w:r w:rsidR="00977CFA" w:rsidRPr="00947CE9" w:rsidDel="00A76348">
          <w:rPr>
            <w:rFonts w:ascii="Times New Roman" w:hAnsi="Times New Roman" w:cs="Times New Roman"/>
            <w:sz w:val="24"/>
            <w:szCs w:val="24"/>
          </w:rPr>
          <w:delText>freshwater</w:delText>
        </w:r>
        <w:commentRangeEnd w:id="37"/>
        <w:r w:rsidR="00D21837" w:rsidDel="00A76348">
          <w:rPr>
            <w:rStyle w:val="CommentReference"/>
          </w:rPr>
          <w:commentReference w:id="37"/>
        </w:r>
      </w:del>
      <w:commentRangeEnd w:id="38"/>
      <w:r w:rsidR="00A76348">
        <w:rPr>
          <w:rStyle w:val="CommentReference"/>
        </w:rPr>
        <w:commentReference w:id="38"/>
      </w:r>
      <w:del w:id="40" w:author="Author" w:date="2021-07-24T13:58:00Z">
        <w:r w:rsidR="00977CFA" w:rsidRPr="00947CE9" w:rsidDel="00A76348">
          <w:rPr>
            <w:rFonts w:ascii="Times New Roman" w:hAnsi="Times New Roman" w:cs="Times New Roman"/>
            <w:sz w:val="24"/>
            <w:szCs w:val="24"/>
          </w:rPr>
          <w:delText xml:space="preserve"> </w:delText>
        </w:r>
      </w:del>
      <w:ins w:id="41" w:author="Author" w:date="2021-07-24T13:58:00Z">
        <w:r w:rsidR="00A76348">
          <w:rPr>
            <w:rFonts w:ascii="Times New Roman" w:hAnsi="Times New Roman" w:cs="Times New Roman"/>
            <w:sz w:val="24"/>
            <w:szCs w:val="24"/>
          </w:rPr>
          <w:t>underground resource</w:t>
        </w:r>
        <w:r w:rsidR="00A76348" w:rsidRPr="00947CE9">
          <w:rPr>
            <w:rFonts w:ascii="Times New Roman" w:hAnsi="Times New Roman" w:cs="Times New Roman"/>
            <w:sz w:val="24"/>
            <w:szCs w:val="24"/>
          </w:rPr>
          <w:t xml:space="preserve"> </w:t>
        </w:r>
      </w:ins>
      <w:r w:rsidR="00977CFA" w:rsidRPr="00947CE9">
        <w:rPr>
          <w:rFonts w:ascii="Times New Roman" w:hAnsi="Times New Roman" w:cs="Times New Roman"/>
          <w:sz w:val="24"/>
          <w:szCs w:val="24"/>
        </w:rPr>
        <w:t>is used mostly for domestic, agricultural, and industrial purposes.</w:t>
      </w:r>
      <w:r w:rsidR="005010C3" w:rsidRPr="00947CE9">
        <w:rPr>
          <w:rFonts w:ascii="Times New Roman" w:hAnsi="Times New Roman" w:cs="Times New Roman"/>
          <w:sz w:val="24"/>
          <w:szCs w:val="24"/>
        </w:rPr>
        <w:t xml:space="preserve"> </w:t>
      </w:r>
      <w:r w:rsidR="0052097E">
        <w:rPr>
          <w:rFonts w:ascii="Times New Roman" w:hAnsi="Times New Roman" w:cs="Times New Roman"/>
          <w:sz w:val="24"/>
          <w:szCs w:val="24"/>
        </w:rPr>
        <w:t>A</w:t>
      </w:r>
      <w:r w:rsidR="005010C3" w:rsidRPr="00947CE9">
        <w:rPr>
          <w:rFonts w:ascii="Times New Roman" w:hAnsi="Times New Roman" w:cs="Times New Roman"/>
          <w:sz w:val="24"/>
          <w:szCs w:val="24"/>
        </w:rPr>
        <w:t xml:space="preserve">lmost 50% of megacities </w:t>
      </w:r>
      <w:r w:rsidR="0052097E">
        <w:rPr>
          <w:rFonts w:ascii="Times New Roman" w:hAnsi="Times New Roman" w:cs="Times New Roman"/>
          <w:sz w:val="24"/>
          <w:szCs w:val="24"/>
        </w:rPr>
        <w:t xml:space="preserve">in the world </w:t>
      </w:r>
      <w:r w:rsidR="007C142E" w:rsidRPr="00947CE9">
        <w:rPr>
          <w:rFonts w:ascii="Times New Roman" w:hAnsi="Times New Roman" w:cs="Times New Roman"/>
          <w:sz w:val="24"/>
          <w:szCs w:val="24"/>
        </w:rPr>
        <w:t xml:space="preserve">and 80% </w:t>
      </w:r>
      <w:r w:rsidR="00463D52">
        <w:rPr>
          <w:rFonts w:ascii="Times New Roman" w:hAnsi="Times New Roman" w:cs="Times New Roman"/>
          <w:sz w:val="24"/>
          <w:szCs w:val="24"/>
        </w:rPr>
        <w:t xml:space="preserve">of </w:t>
      </w:r>
      <w:r w:rsidR="007C142E" w:rsidRPr="00947CE9">
        <w:rPr>
          <w:rFonts w:ascii="Times New Roman" w:hAnsi="Times New Roman" w:cs="Times New Roman"/>
          <w:sz w:val="24"/>
          <w:szCs w:val="24"/>
        </w:rPr>
        <w:t xml:space="preserve">irrigation </w:t>
      </w:r>
      <w:r w:rsidR="00BE0A9A" w:rsidRPr="00947CE9">
        <w:rPr>
          <w:rFonts w:ascii="Times New Roman" w:hAnsi="Times New Roman" w:cs="Times New Roman"/>
          <w:sz w:val="24"/>
          <w:szCs w:val="24"/>
        </w:rPr>
        <w:t xml:space="preserve">are </w:t>
      </w:r>
      <w:r w:rsidR="00B734E7" w:rsidRPr="00947CE9">
        <w:rPr>
          <w:rFonts w:ascii="Times New Roman" w:hAnsi="Times New Roman" w:cs="Times New Roman"/>
          <w:sz w:val="24"/>
          <w:szCs w:val="24"/>
        </w:rPr>
        <w:t>reliant on</w:t>
      </w:r>
      <w:r w:rsidR="00BE0A9A" w:rsidRPr="00947CE9">
        <w:rPr>
          <w:rFonts w:ascii="Times New Roman" w:hAnsi="Times New Roman" w:cs="Times New Roman"/>
          <w:sz w:val="24"/>
          <w:szCs w:val="24"/>
        </w:rPr>
        <w:t xml:space="preserve"> </w:t>
      </w:r>
      <w:r w:rsidR="00153B35" w:rsidRPr="00947CE9">
        <w:rPr>
          <w:rFonts w:ascii="Times New Roman" w:hAnsi="Times New Roman" w:cs="Times New Roman"/>
          <w:sz w:val="24"/>
          <w:szCs w:val="24"/>
        </w:rPr>
        <w:t>groundwater</w:t>
      </w:r>
      <w:r w:rsidR="00BB1C8B">
        <w:rPr>
          <w:rFonts w:ascii="Times New Roman" w:hAnsi="Times New Roman" w:cs="Times New Roman"/>
          <w:sz w:val="24"/>
          <w:szCs w:val="24"/>
        </w:rPr>
        <w:t xml:space="preserve"> </w:t>
      </w:r>
      <w:r w:rsidR="00BB1C8B">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10.1016/j.landusepol.2017.09.018","ISSN":"02648377","author":[{"dropping-particle":"","family":"Bricker","given":"S.H.","non-dropping-particle":"","parse-names":false,"suffix":""},{"dropping-particle":"","family":"Banks","given":"V.J.","non-dropping-particle":"","parse-names":false,"suffix":""},{"dropping-particle":"","family":"Galik","given":"G.","non-dropping-particle":"","parse-names":false,"suffix":""},{"dropping-particle":"","family":"Tapete","given":"D.","non-dropping-particle":"","parse-names":false,"suffix":""},{"dropping-particle":"","family":"Jones","given":"R.","non-dropping-particle":"","parse-names":false,"suffix":""}],"container-title":"Land Use Policy","id":"ITEM-1","issued":{"date-parts":[["2017","12"]]},"page":"618-630","title":"Accounting for groundwater in future city visions","type":"article-journal","volume":"69"},"uris":["http://www.mendeley.com/documents/?uuid=a99ab2e8-274e-4bf8-a6b1-020af04156f5"]}],"mendeley":{"formattedCitation":"(Bricker et al., 2017)","plainTextFormattedCitation":"(Bricker et al., 2017)","previouslyFormattedCitation":"(Bricker et al., 2017)"},"properties":{"noteIndex":0},"schema":"https://github.com/citation-style-language/schema/raw/master/csl-citation.json"}</w:instrText>
      </w:r>
      <w:r w:rsidR="00BB1C8B">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(Bricker et al., 2017)</w:t>
      </w:r>
      <w:r w:rsidR="00BB1C8B">
        <w:rPr>
          <w:rFonts w:ascii="Times New Roman" w:hAnsi="Times New Roman" w:cs="Times New Roman"/>
          <w:sz w:val="24"/>
          <w:szCs w:val="24"/>
        </w:rPr>
        <w:fldChar w:fldCharType="end"/>
      </w:r>
      <w:r w:rsidR="00C51984" w:rsidRPr="00947CE9">
        <w:rPr>
          <w:rFonts w:ascii="Times New Roman" w:hAnsi="Times New Roman" w:cs="Times New Roman"/>
          <w:sz w:val="24"/>
          <w:szCs w:val="24"/>
        </w:rPr>
        <w:t>.</w:t>
      </w:r>
      <w:r w:rsidR="004B5B30" w:rsidRPr="00947CE9">
        <w:rPr>
          <w:rFonts w:ascii="Times New Roman" w:hAnsi="Times New Roman" w:cs="Times New Roman"/>
          <w:sz w:val="24"/>
          <w:szCs w:val="24"/>
        </w:rPr>
        <w:t xml:space="preserve"> </w:t>
      </w:r>
      <w:r w:rsidR="00191D3E" w:rsidRPr="00947CE9">
        <w:rPr>
          <w:rFonts w:ascii="Times New Roman" w:hAnsi="Times New Roman" w:cs="Times New Roman"/>
          <w:sz w:val="24"/>
          <w:szCs w:val="24"/>
        </w:rPr>
        <w:t xml:space="preserve">The excessive </w:t>
      </w:r>
      <w:r w:rsidR="0052097E">
        <w:rPr>
          <w:rFonts w:ascii="Times New Roman" w:hAnsi="Times New Roman" w:cs="Times New Roman"/>
          <w:sz w:val="24"/>
          <w:szCs w:val="24"/>
        </w:rPr>
        <w:t>use</w:t>
      </w:r>
      <w:r w:rsidR="00191D3E" w:rsidRPr="00947CE9">
        <w:rPr>
          <w:rFonts w:ascii="Times New Roman" w:hAnsi="Times New Roman" w:cs="Times New Roman"/>
          <w:sz w:val="24"/>
          <w:szCs w:val="24"/>
        </w:rPr>
        <w:t xml:space="preserve"> </w:t>
      </w:r>
      <w:r w:rsidR="00987340" w:rsidRPr="00947CE9">
        <w:rPr>
          <w:rFonts w:ascii="Times New Roman" w:hAnsi="Times New Roman" w:cs="Times New Roman"/>
          <w:sz w:val="24"/>
          <w:szCs w:val="24"/>
        </w:rPr>
        <w:t xml:space="preserve">of </w:t>
      </w:r>
      <w:r w:rsidR="00153B35" w:rsidRPr="00947CE9">
        <w:rPr>
          <w:rFonts w:ascii="Times New Roman" w:hAnsi="Times New Roman" w:cs="Times New Roman"/>
          <w:sz w:val="24"/>
          <w:szCs w:val="24"/>
        </w:rPr>
        <w:t>groundwater</w:t>
      </w:r>
      <w:r w:rsidR="00987340" w:rsidRPr="00947CE9">
        <w:rPr>
          <w:rFonts w:ascii="Times New Roman" w:hAnsi="Times New Roman" w:cs="Times New Roman"/>
          <w:sz w:val="24"/>
          <w:szCs w:val="24"/>
        </w:rPr>
        <w:t xml:space="preserve"> </w:t>
      </w:r>
      <w:r w:rsidR="00191D3E" w:rsidRPr="00947CE9">
        <w:rPr>
          <w:rFonts w:ascii="Times New Roman" w:hAnsi="Times New Roman" w:cs="Times New Roman"/>
          <w:sz w:val="24"/>
          <w:szCs w:val="24"/>
        </w:rPr>
        <w:t xml:space="preserve">is </w:t>
      </w:r>
      <w:r w:rsidR="0052097E">
        <w:rPr>
          <w:rFonts w:ascii="Times New Roman" w:hAnsi="Times New Roman" w:cs="Times New Roman"/>
          <w:sz w:val="24"/>
          <w:szCs w:val="24"/>
        </w:rPr>
        <w:t>resulting in</w:t>
      </w:r>
      <w:r w:rsidR="00191D3E" w:rsidRPr="00947CE9">
        <w:rPr>
          <w:rFonts w:ascii="Times New Roman" w:hAnsi="Times New Roman" w:cs="Times New Roman"/>
          <w:sz w:val="24"/>
          <w:szCs w:val="24"/>
        </w:rPr>
        <w:t xml:space="preserve"> rapid depletion of </w:t>
      </w:r>
      <w:r w:rsidR="00153B35" w:rsidRPr="00947CE9">
        <w:rPr>
          <w:rFonts w:ascii="Times New Roman" w:hAnsi="Times New Roman" w:cs="Times New Roman"/>
          <w:sz w:val="24"/>
          <w:szCs w:val="24"/>
        </w:rPr>
        <w:t>g</w:t>
      </w:r>
      <w:r w:rsidR="00987340" w:rsidRPr="00947CE9">
        <w:rPr>
          <w:rFonts w:ascii="Times New Roman" w:hAnsi="Times New Roman" w:cs="Times New Roman"/>
          <w:sz w:val="24"/>
          <w:szCs w:val="24"/>
        </w:rPr>
        <w:t xml:space="preserve">roundwater </w:t>
      </w:r>
      <w:r w:rsidR="00191D3E" w:rsidRPr="00947CE9">
        <w:rPr>
          <w:rFonts w:ascii="Times New Roman" w:hAnsi="Times New Roman" w:cs="Times New Roman"/>
          <w:sz w:val="24"/>
          <w:szCs w:val="24"/>
        </w:rPr>
        <w:t>l</w:t>
      </w:r>
      <w:r w:rsidR="00153B35" w:rsidRPr="00947CE9">
        <w:rPr>
          <w:rFonts w:ascii="Times New Roman" w:hAnsi="Times New Roman" w:cs="Times New Roman"/>
          <w:sz w:val="24"/>
          <w:szCs w:val="24"/>
        </w:rPr>
        <w:t xml:space="preserve">evel </w:t>
      </w:r>
      <w:r w:rsidR="00191D3E" w:rsidRPr="00947CE9">
        <w:rPr>
          <w:rFonts w:ascii="Times New Roman" w:hAnsi="Times New Roman" w:cs="Times New Roman"/>
          <w:sz w:val="24"/>
          <w:szCs w:val="24"/>
        </w:rPr>
        <w:t xml:space="preserve">in </w:t>
      </w:r>
      <w:r w:rsidR="00410AE6">
        <w:rPr>
          <w:rFonts w:ascii="Times New Roman" w:hAnsi="Times New Roman" w:cs="Times New Roman"/>
          <w:sz w:val="24"/>
          <w:szCs w:val="24"/>
        </w:rPr>
        <w:t xml:space="preserve">the </w:t>
      </w:r>
      <w:r w:rsidR="00191D3E" w:rsidRPr="00947CE9">
        <w:rPr>
          <w:rFonts w:ascii="Times New Roman" w:hAnsi="Times New Roman" w:cs="Times New Roman"/>
          <w:sz w:val="24"/>
          <w:szCs w:val="24"/>
        </w:rPr>
        <w:t>aquifer system</w:t>
      </w:r>
      <w:r w:rsidR="00746AD3">
        <w:rPr>
          <w:rFonts w:ascii="Times New Roman" w:hAnsi="Times New Roman" w:cs="Times New Roman"/>
          <w:sz w:val="24"/>
          <w:szCs w:val="24"/>
        </w:rPr>
        <w:t>s</w:t>
      </w:r>
      <w:r w:rsidR="00191D3E" w:rsidRPr="00947CE9">
        <w:rPr>
          <w:rFonts w:ascii="Times New Roman" w:hAnsi="Times New Roman" w:cs="Times New Roman"/>
          <w:sz w:val="24"/>
          <w:szCs w:val="24"/>
        </w:rPr>
        <w:t xml:space="preserve"> </w:t>
      </w:r>
      <w:r w:rsidR="00410AE6">
        <w:rPr>
          <w:rFonts w:ascii="Times New Roman" w:hAnsi="Times New Roman" w:cs="Times New Roman"/>
          <w:sz w:val="24"/>
          <w:szCs w:val="24"/>
        </w:rPr>
        <w:t>thereby creating</w:t>
      </w:r>
      <w:r w:rsidR="00191D3E" w:rsidRPr="00947CE9">
        <w:rPr>
          <w:rFonts w:ascii="Times New Roman" w:hAnsi="Times New Roman" w:cs="Times New Roman"/>
          <w:sz w:val="24"/>
          <w:szCs w:val="24"/>
        </w:rPr>
        <w:t xml:space="preserve"> a threat to the </w:t>
      </w:r>
      <w:r w:rsidR="0052097E">
        <w:rPr>
          <w:rFonts w:ascii="Times New Roman" w:hAnsi="Times New Roman" w:cs="Times New Roman"/>
          <w:sz w:val="24"/>
          <w:szCs w:val="24"/>
        </w:rPr>
        <w:t xml:space="preserve">overall </w:t>
      </w:r>
      <w:r w:rsidR="00191D3E" w:rsidRPr="00947CE9">
        <w:rPr>
          <w:rFonts w:ascii="Times New Roman" w:hAnsi="Times New Roman" w:cs="Times New Roman"/>
          <w:sz w:val="24"/>
          <w:szCs w:val="24"/>
        </w:rPr>
        <w:t xml:space="preserve">sustainability of </w:t>
      </w:r>
      <w:r w:rsidR="0052097E">
        <w:rPr>
          <w:rFonts w:ascii="Times New Roman" w:hAnsi="Times New Roman" w:cs="Times New Roman"/>
          <w:sz w:val="24"/>
          <w:szCs w:val="24"/>
        </w:rPr>
        <w:t xml:space="preserve">worldwide </w:t>
      </w:r>
      <w:r w:rsidR="00191D3E" w:rsidRPr="00947CE9">
        <w:rPr>
          <w:rFonts w:ascii="Times New Roman" w:hAnsi="Times New Roman" w:cs="Times New Roman"/>
          <w:sz w:val="24"/>
          <w:szCs w:val="24"/>
        </w:rPr>
        <w:t xml:space="preserve">water production </w:t>
      </w:r>
      <w:r w:rsidR="00BB1C8B">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10.1038/nature24664","ISSN":"0028-0836","author":[{"dropping-particle":"","family":"Dalin","given":"Carole","non-dropping-particle":"","parse-names":false,"suffix":""},{"dropping-particle":"","family":"Wada","given":"Yoshihide","non-dropping-particle":"","parse-names":false,"suffix":""},{"dropping-particle":"","family":"Kastner","given":"Thomas","non-dropping-particle":"","parse-names":false,"suffix":""},{"dropping-particle":"","family":"Puma","given":"Michael J.","non-dropping-particle":"","parse-names":false,"suffix":""}],"container-title":"Nature","id":"ITEM-1","issue":"7688","issued":{"date-parts":[["2018","1"]]},"page":"366-366","title":"Erratum: Corrigendum: Groundwater depletion embedded in international food trade","type":"article-journal","volume":"553"},"uris":["http://www.mendeley.com/documents/?uuid=3763c48a-cdac-40c1-9805-6ad3e7b117e7"]}],"mendeley":{"formattedCitation":"(Dalin et al., 2018)","plainTextFormattedCitation":"(Dalin et al., 2018)","previouslyFormattedCitation":"(Dalin et al., 2018)"},"properties":{"noteIndex":0},"schema":"https://github.com/citation-style-language/schema/raw/master/csl-citation.json"}</w:instrText>
      </w:r>
      <w:r w:rsidR="00BB1C8B">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(Dalin et al., 2018)</w:t>
      </w:r>
      <w:r w:rsidR="00BB1C8B">
        <w:rPr>
          <w:rFonts w:ascii="Times New Roman" w:hAnsi="Times New Roman" w:cs="Times New Roman"/>
          <w:sz w:val="24"/>
          <w:szCs w:val="24"/>
        </w:rPr>
        <w:fldChar w:fldCharType="end"/>
      </w:r>
      <w:r w:rsidR="00FA74FA" w:rsidRPr="00947CE9">
        <w:rPr>
          <w:rFonts w:ascii="Times New Roman" w:hAnsi="Times New Roman" w:cs="Times New Roman"/>
          <w:sz w:val="24"/>
          <w:szCs w:val="24"/>
        </w:rPr>
        <w:t xml:space="preserve">. </w:t>
      </w:r>
      <w:r w:rsidR="00D23DBA" w:rsidRPr="00947CE9">
        <w:rPr>
          <w:rFonts w:ascii="Times New Roman" w:hAnsi="Times New Roman" w:cs="Times New Roman"/>
          <w:sz w:val="24"/>
          <w:szCs w:val="24"/>
        </w:rPr>
        <w:t xml:space="preserve">As </w:t>
      </w:r>
      <w:r w:rsidR="00153B35" w:rsidRPr="00947CE9">
        <w:rPr>
          <w:rFonts w:ascii="Times New Roman" w:hAnsi="Times New Roman" w:cs="Times New Roman"/>
          <w:sz w:val="24"/>
          <w:szCs w:val="24"/>
        </w:rPr>
        <w:t>groundwater level</w:t>
      </w:r>
      <w:r w:rsidR="00D23DBA" w:rsidRPr="00947CE9">
        <w:rPr>
          <w:rFonts w:ascii="Times New Roman" w:hAnsi="Times New Roman" w:cs="Times New Roman"/>
          <w:sz w:val="24"/>
          <w:szCs w:val="24"/>
        </w:rPr>
        <w:t xml:space="preserve"> is</w:t>
      </w:r>
      <w:r w:rsidR="00FA74FA" w:rsidRPr="00947CE9">
        <w:rPr>
          <w:rFonts w:ascii="Times New Roman" w:hAnsi="Times New Roman" w:cs="Times New Roman"/>
          <w:sz w:val="24"/>
          <w:szCs w:val="24"/>
        </w:rPr>
        <w:t xml:space="preserve"> a</w:t>
      </w:r>
      <w:r w:rsidR="00CB6BE9" w:rsidRPr="00947CE9">
        <w:rPr>
          <w:rFonts w:ascii="Times New Roman" w:hAnsi="Times New Roman" w:cs="Times New Roman"/>
          <w:sz w:val="24"/>
          <w:szCs w:val="24"/>
        </w:rPr>
        <w:t xml:space="preserve">n initial </w:t>
      </w:r>
      <w:r w:rsidR="00FA74FA" w:rsidRPr="00947CE9">
        <w:rPr>
          <w:rFonts w:ascii="Times New Roman" w:hAnsi="Times New Roman" w:cs="Times New Roman"/>
          <w:sz w:val="24"/>
          <w:szCs w:val="24"/>
        </w:rPr>
        <w:t xml:space="preserve">indicator to estimate the </w:t>
      </w:r>
      <w:commentRangeStart w:id="42"/>
      <w:r w:rsidR="00FA74FA" w:rsidRPr="00947CE9">
        <w:rPr>
          <w:rFonts w:ascii="Times New Roman" w:hAnsi="Times New Roman" w:cs="Times New Roman"/>
          <w:sz w:val="24"/>
          <w:szCs w:val="24"/>
        </w:rPr>
        <w:t>groundwater</w:t>
      </w:r>
      <w:r w:rsidR="000352E5">
        <w:rPr>
          <w:rFonts w:ascii="Times New Roman" w:hAnsi="Times New Roman" w:cs="Times New Roman"/>
          <w:sz w:val="24"/>
          <w:szCs w:val="24"/>
        </w:rPr>
        <w:t xml:space="preserve"> quantity</w:t>
      </w:r>
      <w:commentRangeEnd w:id="42"/>
      <w:r w:rsidR="0033551E">
        <w:rPr>
          <w:rStyle w:val="CommentReference"/>
        </w:rPr>
        <w:commentReference w:id="42"/>
      </w:r>
      <w:ins w:id="43" w:author="Author" w:date="2021-07-25T21:20:00Z">
        <w:r w:rsidR="008639F1">
          <w:rPr>
            <w:rFonts w:ascii="Times New Roman" w:hAnsi="Times New Roman" w:cs="Times New Roman"/>
            <w:sz w:val="24"/>
            <w:szCs w:val="24"/>
          </w:rPr>
          <w:t xml:space="preserve"> </w:t>
        </w:r>
        <w:r w:rsidR="008639F1" w:rsidRPr="006A37A5">
          <w:rPr>
            <w:rFonts w:ascii="Times New Roman" w:hAnsi="Times New Roman" w:cs="Times New Roman"/>
            <w:sz w:val="24"/>
            <w:szCs w:val="24"/>
          </w:rPr>
          <w:t>(</w:t>
        </w:r>
        <w:r w:rsidR="008639F1">
          <w:rPr>
            <w:rFonts w:ascii="Times New Roman" w:hAnsi="Times New Roman" w:cs="Times New Roman"/>
            <w:sz w:val="24"/>
            <w:szCs w:val="24"/>
          </w:rPr>
          <w:t>i.e.,</w:t>
        </w:r>
        <w:r w:rsidR="008639F1" w:rsidRPr="006A37A5">
          <w:rPr>
            <w:rFonts w:ascii="Times New Roman" w:hAnsi="Times New Roman" w:cs="Times New Roman"/>
            <w:sz w:val="24"/>
            <w:szCs w:val="24"/>
          </w:rPr>
          <w:t xml:space="preserve"> estimation of net annual recharge </w:t>
        </w:r>
        <w:r w:rsidR="008639F1">
          <w:rPr>
            <w:rFonts w:ascii="Times New Roman" w:hAnsi="Times New Roman" w:cs="Times New Roman"/>
            <w:sz w:val="24"/>
            <w:szCs w:val="24"/>
          </w:rPr>
          <w:t xml:space="preserve">mostly for shallow aquifer </w:t>
        </w:r>
        <w:r w:rsidR="008639F1" w:rsidRPr="006A37A5">
          <w:rPr>
            <w:rFonts w:ascii="Times New Roman" w:hAnsi="Times New Roman" w:cs="Times New Roman"/>
            <w:sz w:val="24"/>
            <w:szCs w:val="24"/>
          </w:rPr>
          <w:t>by water table fluctuation method)</w:t>
        </w:r>
      </w:ins>
      <w:r w:rsidR="00410AE6">
        <w:rPr>
          <w:rFonts w:ascii="Times New Roman" w:hAnsi="Times New Roman" w:cs="Times New Roman"/>
          <w:sz w:val="24"/>
          <w:szCs w:val="24"/>
        </w:rPr>
        <w:t xml:space="preserve">, </w:t>
      </w:r>
      <w:r w:rsidR="000352E5">
        <w:rPr>
          <w:rFonts w:ascii="Times New Roman" w:hAnsi="Times New Roman" w:cs="Times New Roman"/>
          <w:sz w:val="24"/>
          <w:szCs w:val="24"/>
        </w:rPr>
        <w:t>prediction</w:t>
      </w:r>
      <w:r w:rsidR="00D23DBA" w:rsidRPr="00947CE9">
        <w:rPr>
          <w:rFonts w:ascii="Times New Roman" w:hAnsi="Times New Roman" w:cs="Times New Roman"/>
          <w:sz w:val="24"/>
          <w:szCs w:val="24"/>
        </w:rPr>
        <w:t xml:space="preserve"> of </w:t>
      </w:r>
      <w:r w:rsidR="00153B35" w:rsidRPr="00947CE9">
        <w:rPr>
          <w:rFonts w:ascii="Times New Roman" w:hAnsi="Times New Roman" w:cs="Times New Roman"/>
          <w:sz w:val="24"/>
          <w:szCs w:val="24"/>
        </w:rPr>
        <w:t>groundwater level</w:t>
      </w:r>
      <w:r w:rsidR="00D23DBA" w:rsidRPr="00947CE9">
        <w:rPr>
          <w:rFonts w:ascii="Times New Roman" w:hAnsi="Times New Roman" w:cs="Times New Roman"/>
          <w:sz w:val="24"/>
          <w:szCs w:val="24"/>
        </w:rPr>
        <w:t xml:space="preserve"> </w:t>
      </w:r>
      <w:r w:rsidR="000352E5">
        <w:rPr>
          <w:rFonts w:ascii="Times New Roman" w:hAnsi="Times New Roman" w:cs="Times New Roman"/>
          <w:sz w:val="24"/>
          <w:szCs w:val="24"/>
        </w:rPr>
        <w:t xml:space="preserve">may aid in the </w:t>
      </w:r>
      <w:r w:rsidR="0023082D">
        <w:rPr>
          <w:rFonts w:ascii="Times New Roman" w:hAnsi="Times New Roman" w:cs="Times New Roman"/>
          <w:sz w:val="24"/>
          <w:szCs w:val="24"/>
        </w:rPr>
        <w:t xml:space="preserve">sustainable </w:t>
      </w:r>
      <w:r w:rsidR="0052097E">
        <w:rPr>
          <w:rFonts w:ascii="Times New Roman" w:hAnsi="Times New Roman" w:cs="Times New Roman"/>
          <w:sz w:val="24"/>
          <w:szCs w:val="24"/>
        </w:rPr>
        <w:t>and effective</w:t>
      </w:r>
      <w:r w:rsidR="0052097E" w:rsidRPr="00947CE9">
        <w:rPr>
          <w:rFonts w:ascii="Times New Roman" w:hAnsi="Times New Roman" w:cs="Times New Roman"/>
          <w:sz w:val="24"/>
          <w:szCs w:val="24"/>
        </w:rPr>
        <w:t xml:space="preserve"> </w:t>
      </w:r>
      <w:r w:rsidR="00D23DBA" w:rsidRPr="00947CE9">
        <w:rPr>
          <w:rFonts w:ascii="Times New Roman" w:hAnsi="Times New Roman" w:cs="Times New Roman"/>
          <w:sz w:val="24"/>
          <w:szCs w:val="24"/>
        </w:rPr>
        <w:t>manage</w:t>
      </w:r>
      <w:r w:rsidR="000352E5">
        <w:rPr>
          <w:rFonts w:ascii="Times New Roman" w:hAnsi="Times New Roman" w:cs="Times New Roman"/>
          <w:sz w:val="24"/>
          <w:szCs w:val="24"/>
        </w:rPr>
        <w:t>ment of</w:t>
      </w:r>
      <w:r w:rsidR="00D23DBA" w:rsidRPr="00947CE9">
        <w:rPr>
          <w:rFonts w:ascii="Times New Roman" w:hAnsi="Times New Roman" w:cs="Times New Roman"/>
          <w:sz w:val="24"/>
          <w:szCs w:val="24"/>
        </w:rPr>
        <w:t xml:space="preserve"> </w:t>
      </w:r>
      <w:r w:rsidR="00E702FD" w:rsidRPr="00947CE9">
        <w:rPr>
          <w:rFonts w:ascii="Times New Roman" w:hAnsi="Times New Roman" w:cs="Times New Roman"/>
          <w:sz w:val="24"/>
          <w:szCs w:val="24"/>
        </w:rPr>
        <w:t>groundwater resources</w:t>
      </w:r>
      <w:r w:rsidR="000626B2">
        <w:rPr>
          <w:rFonts w:ascii="Times New Roman" w:hAnsi="Times New Roman" w:cs="Times New Roman"/>
          <w:sz w:val="24"/>
          <w:szCs w:val="24"/>
        </w:rPr>
        <w:t xml:space="preserve"> </w:t>
      </w:r>
      <w:r w:rsidR="000626B2">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{"citationItems":[{"id":"ITEM-1","itemData":{"DOI":"10.1016/j.gsd.2020.100361","ISSN":"2352801X","author":[{"dropping-particle":"","family":"Hasda","given":"Ripon","non-dropping-particle":"","parse-names":false,"suffix":""},{"dropping-particle":"","family":"Rahaman","given":"Md. Ferozur","non-dropping-particle":"","parse-names":false,"suffix":""},{"dropping-particle":"","family":"Jahan","given":"Chowdhury Sarwar","non-dropping-particle":"","parse-names":false,"suffix":""},{"dropping-particle":"","family":"Molla","given":"Khademul Islam","non-dropping-particle":"","parse-names":false,"suffix":""},{"dropping-particle":"","family":"Mazumder","given":"Quamrul Hasan","non-dropping-particle":"","parse-names":false,"suffix":""}],"container-title":"Groundwater for Sustainable Development","id":"ITEM-1","issued":{"date-parts":[["2020","4"]]},"page":"100361","title":"Climatic data analysis for groundwater level simulation in drought prone Barind Tract, Bangladesh: Modelling approach using artificial neural network","type":"article-journal","volume":"10"},"uris":["http://www.mendeley.com/documents/?uuid=3c627293-dcc2-4ae0-a9f2-5d28524a78a2"]},{"id":"ITEM-2","itemData":{"author":[{"dropping-particle":"","family":"Zhou","given":"Ting","non-dropping-particle":"","parse-names":false,"suffix":""},{"dropping-particle":"","family":"Wang","given":"Faxin","non-dropping-particle":"","parse-names":false,"suffix":""},{"dropping-particle":"","family":"Yang","given":"Zhi","non-dropping-particle":"","parse-names":false,"suffix":""}],"container-title":"Water","id":"ITEM-2","issue":"10","issued":{"date-parts":[["2017"]]},"page":"781","publisher":"Multidisciplinary Digital Publishing Institute","title":"Comparative analysis of ANN and SVM models combined with wavelet preprocess for groundwater depth prediction","type":"article-journal","volume":"9"},"uris":["http://www.mendeley.com/documents/?uuid=b7c7cb5b-b7b0-480b-9dff-71ea13bd4996","http://www.mendeley.com/documents/?uuid=387ea402-2fcf-4d1b-93de-4ce83998d376"]}],"mendeley":{"formattedCitation":"(Hasda et al., 2020; Zhou et al., 2017)","plainTextFormattedCitation":"(Hasda et al., 2020; Zhou et al., 2017)","previouslyFormattedCitation":"(Hasda et al., 2020; Zhou et al., 2017)"},"properties":{"noteIndex":0},"schema":"https://github.com/citation-style-language/schema/raw/master/csl-citation.json"}</w:instrText>
      </w:r>
      <w:r w:rsidR="000626B2">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(Hasda et al., 2020; Zhou et al., 2017)</w:t>
      </w:r>
      <w:r w:rsidR="000626B2">
        <w:rPr>
          <w:rFonts w:ascii="Times New Roman" w:hAnsi="Times New Roman" w:cs="Times New Roman"/>
          <w:sz w:val="24"/>
          <w:szCs w:val="24"/>
        </w:rPr>
        <w:fldChar w:fldCharType="end"/>
      </w:r>
      <w:r w:rsidR="0096256D" w:rsidRPr="00947CE9">
        <w:rPr>
          <w:rFonts w:ascii="Times New Roman" w:hAnsi="Times New Roman" w:cs="Times New Roman"/>
          <w:sz w:val="24"/>
          <w:szCs w:val="24"/>
        </w:rPr>
        <w:t>.</w:t>
      </w:r>
    </w:p>
    <w:p w14:paraId="21B00FD7" w14:textId="5250C151" w:rsidR="00012DEA" w:rsidRDefault="00012DEA" w:rsidP="00D0677F">
      <w:pPr>
        <w:spacing w:line="480" w:lineRule="auto"/>
        <w:jc w:val="both"/>
        <w:rPr>
          <w:rFonts w:ascii="Times New Roman" w:hAnsi="Times New Roman" w:cs="Times New Roman"/>
          <w:sz w:val="24"/>
          <w:szCs w:val="24"/>
        </w:rPr>
      </w:pPr>
      <w:r>
        <w:rPr>
          <w:rFonts w:ascii="Times New Roman" w:hAnsi="Times New Roman" w:cs="Times New Roman"/>
          <w:sz w:val="24"/>
          <w:szCs w:val="24"/>
        </w:rPr>
        <w:t>Currently, g</w:t>
      </w:r>
      <w:r w:rsidRPr="00012DEA">
        <w:rPr>
          <w:rFonts w:ascii="Times New Roman" w:hAnsi="Times New Roman" w:cs="Times New Roman"/>
          <w:sz w:val="24"/>
          <w:szCs w:val="24"/>
        </w:rPr>
        <w:t xml:space="preserve">roundwater is the </w:t>
      </w:r>
      <w:r w:rsidR="0052097E">
        <w:rPr>
          <w:rFonts w:ascii="Times New Roman" w:hAnsi="Times New Roman" w:cs="Times New Roman"/>
          <w:sz w:val="24"/>
          <w:szCs w:val="24"/>
        </w:rPr>
        <w:t>main</w:t>
      </w:r>
      <w:r w:rsidRPr="00012DEA">
        <w:rPr>
          <w:rFonts w:ascii="Times New Roman" w:hAnsi="Times New Roman" w:cs="Times New Roman"/>
          <w:sz w:val="24"/>
          <w:szCs w:val="24"/>
        </w:rPr>
        <w:t xml:space="preserve"> source of </w:t>
      </w:r>
      <w:r w:rsidR="0052097E">
        <w:rPr>
          <w:rFonts w:ascii="Times New Roman" w:hAnsi="Times New Roman" w:cs="Times New Roman"/>
          <w:sz w:val="24"/>
          <w:szCs w:val="24"/>
        </w:rPr>
        <w:t xml:space="preserve">both </w:t>
      </w:r>
      <w:r w:rsidRPr="00012DEA">
        <w:rPr>
          <w:rFonts w:ascii="Times New Roman" w:hAnsi="Times New Roman" w:cs="Times New Roman"/>
          <w:sz w:val="24"/>
          <w:szCs w:val="24"/>
        </w:rPr>
        <w:t xml:space="preserve">drinking water </w:t>
      </w:r>
      <w:r w:rsidR="0052097E">
        <w:rPr>
          <w:rFonts w:ascii="Times New Roman" w:hAnsi="Times New Roman" w:cs="Times New Roman"/>
          <w:sz w:val="24"/>
          <w:szCs w:val="24"/>
        </w:rPr>
        <w:t xml:space="preserve">in </w:t>
      </w:r>
      <w:r w:rsidRPr="00012DEA">
        <w:rPr>
          <w:rFonts w:ascii="Times New Roman" w:hAnsi="Times New Roman" w:cs="Times New Roman"/>
          <w:sz w:val="24"/>
          <w:szCs w:val="24"/>
        </w:rPr>
        <w:t>irrigation in Bangladesh.</w:t>
      </w:r>
      <w:r>
        <w:rPr>
          <w:rFonts w:ascii="Times New Roman" w:hAnsi="Times New Roman" w:cs="Times New Roman"/>
          <w:sz w:val="24"/>
          <w:szCs w:val="24"/>
        </w:rPr>
        <w:t xml:space="preserve"> </w:t>
      </w:r>
      <w:r w:rsidR="00DF6D53" w:rsidRPr="00947CE9">
        <w:rPr>
          <w:rFonts w:ascii="Times New Roman" w:hAnsi="Times New Roman" w:cs="Times New Roman"/>
          <w:sz w:val="24"/>
          <w:szCs w:val="24"/>
        </w:rPr>
        <w:t xml:space="preserve">In the early 1980s, </w:t>
      </w:r>
      <w:r>
        <w:rPr>
          <w:rFonts w:ascii="Times New Roman" w:hAnsi="Times New Roman" w:cs="Times New Roman"/>
          <w:sz w:val="24"/>
          <w:szCs w:val="24"/>
        </w:rPr>
        <w:t>g</w:t>
      </w:r>
      <w:r w:rsidR="006E7219" w:rsidRPr="00947CE9">
        <w:rPr>
          <w:rFonts w:ascii="Times New Roman" w:hAnsi="Times New Roman" w:cs="Times New Roman"/>
          <w:sz w:val="24"/>
          <w:szCs w:val="24"/>
        </w:rPr>
        <w:t>roundwater-f</w:t>
      </w:r>
      <w:r w:rsidR="004B084D" w:rsidRPr="00947CE9">
        <w:rPr>
          <w:rFonts w:ascii="Times New Roman" w:hAnsi="Times New Roman" w:cs="Times New Roman"/>
          <w:sz w:val="24"/>
          <w:szCs w:val="24"/>
        </w:rPr>
        <w:t xml:space="preserve">ed </w:t>
      </w:r>
      <w:r w:rsidR="006E7219" w:rsidRPr="00947CE9">
        <w:rPr>
          <w:rFonts w:ascii="Times New Roman" w:hAnsi="Times New Roman" w:cs="Times New Roman"/>
          <w:sz w:val="24"/>
          <w:szCs w:val="24"/>
        </w:rPr>
        <w:t xml:space="preserve">irrigation </w:t>
      </w:r>
      <w:r w:rsidR="00DF6D53" w:rsidRPr="00947CE9">
        <w:rPr>
          <w:rFonts w:ascii="Times New Roman" w:hAnsi="Times New Roman" w:cs="Times New Roman"/>
          <w:sz w:val="24"/>
          <w:szCs w:val="24"/>
        </w:rPr>
        <w:t>bec</w:t>
      </w:r>
      <w:r>
        <w:rPr>
          <w:rFonts w:ascii="Times New Roman" w:hAnsi="Times New Roman" w:cs="Times New Roman"/>
          <w:sz w:val="24"/>
          <w:szCs w:val="24"/>
        </w:rPr>
        <w:t>a</w:t>
      </w:r>
      <w:r w:rsidR="00DF6D53" w:rsidRPr="00947CE9">
        <w:rPr>
          <w:rFonts w:ascii="Times New Roman" w:hAnsi="Times New Roman" w:cs="Times New Roman"/>
          <w:sz w:val="24"/>
          <w:szCs w:val="24"/>
        </w:rPr>
        <w:t>me</w:t>
      </w:r>
      <w:r w:rsidR="004B084D" w:rsidRPr="00947CE9">
        <w:rPr>
          <w:rFonts w:ascii="Times New Roman" w:hAnsi="Times New Roman" w:cs="Times New Roman"/>
          <w:sz w:val="24"/>
          <w:szCs w:val="24"/>
        </w:rPr>
        <w:t xml:space="preserve"> widespread </w:t>
      </w:r>
      <w:r w:rsidR="00DF6D53" w:rsidRPr="00947CE9">
        <w:rPr>
          <w:rFonts w:ascii="Times New Roman" w:hAnsi="Times New Roman" w:cs="Times New Roman"/>
          <w:sz w:val="24"/>
          <w:szCs w:val="24"/>
        </w:rPr>
        <w:t>and number of shallow tube-wells (STW)</w:t>
      </w:r>
      <w:r w:rsidR="00876872" w:rsidRPr="00947CE9">
        <w:rPr>
          <w:rFonts w:ascii="Times New Roman" w:hAnsi="Times New Roman" w:cs="Times New Roman"/>
          <w:sz w:val="24"/>
          <w:szCs w:val="24"/>
        </w:rPr>
        <w:t xml:space="preserve"> (</w:t>
      </w:r>
      <w:r w:rsidR="00DF6D53" w:rsidRPr="00947CE9">
        <w:rPr>
          <w:rFonts w:ascii="Times New Roman" w:hAnsi="Times New Roman" w:cs="Times New Roman"/>
          <w:sz w:val="24"/>
          <w:szCs w:val="24"/>
        </w:rPr>
        <w:t xml:space="preserve">main source of groundwater supply) </w:t>
      </w:r>
      <w:r w:rsidR="00876872" w:rsidRPr="00947CE9">
        <w:rPr>
          <w:rFonts w:ascii="Times New Roman" w:hAnsi="Times New Roman" w:cs="Times New Roman"/>
          <w:sz w:val="24"/>
          <w:szCs w:val="24"/>
        </w:rPr>
        <w:t xml:space="preserve">increased </w:t>
      </w:r>
      <w:r w:rsidR="00DF6D53" w:rsidRPr="00947CE9">
        <w:rPr>
          <w:rFonts w:ascii="Times New Roman" w:hAnsi="Times New Roman" w:cs="Times New Roman"/>
          <w:sz w:val="24"/>
          <w:szCs w:val="24"/>
        </w:rPr>
        <w:t xml:space="preserve">from </w:t>
      </w:r>
      <w:r w:rsidR="009505ED">
        <w:rPr>
          <w:rFonts w:ascii="Times New Roman" w:hAnsi="Times New Roman" w:cs="Times New Roman"/>
          <w:sz w:val="24"/>
          <w:szCs w:val="24"/>
        </w:rPr>
        <w:t>0.1</w:t>
      </w:r>
      <w:r w:rsidR="00DF6D53" w:rsidRPr="00947CE9">
        <w:rPr>
          <w:rFonts w:ascii="Times New Roman" w:hAnsi="Times New Roman" w:cs="Times New Roman"/>
          <w:sz w:val="24"/>
          <w:szCs w:val="24"/>
        </w:rPr>
        <w:t xml:space="preserve"> </w:t>
      </w:r>
      <w:r w:rsidR="00463D52">
        <w:rPr>
          <w:rFonts w:ascii="Times New Roman" w:hAnsi="Times New Roman" w:cs="Times New Roman"/>
          <w:sz w:val="24"/>
          <w:szCs w:val="24"/>
        </w:rPr>
        <w:t xml:space="preserve">million </w:t>
      </w:r>
      <w:r w:rsidR="00DF6D53" w:rsidRPr="00947CE9">
        <w:rPr>
          <w:rFonts w:ascii="Times New Roman" w:hAnsi="Times New Roman" w:cs="Times New Roman"/>
          <w:sz w:val="24"/>
          <w:szCs w:val="24"/>
        </w:rPr>
        <w:t>to more than 1.5 million</w:t>
      </w:r>
      <w:r w:rsidR="00BB1C8B">
        <w:rPr>
          <w:rFonts w:ascii="Times New Roman" w:hAnsi="Times New Roman" w:cs="Times New Roman"/>
          <w:sz w:val="24"/>
          <w:szCs w:val="24"/>
        </w:rPr>
        <w:t xml:space="preserve"> </w:t>
      </w:r>
      <w:r w:rsidR="00BB1C8B">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{"citationItems":[{"id":"ITEM-1","itemData":{"author":[{"dropping-particle":"","family":"Qureshi","given":"Asad Sarwar","non-dropping-particle":"","parse-names":false,"suffix":""},{"dropping-particle":"","family":"Ahmed","given":"Z","non-dropping-particle":"","parse-names":false,"suffix":""},{"dropping-particle":"","family":"Krupnik","given":"Timothy J","non-dropping-particle":"","parse-names":false,"suffix":""}],"id":"ITEM-1","issued":{"date-parts":[["2014"]]},"publisher":"Cereal Systems Initiative for South Asia Mechanization and Irrigation (CSISA-MI) Project, Research Report No. 2., Dhaka, Bangladesh: CIMMYT","title":"Groundwater management in Bangladesh: an analysis of problems and opportunities","type":"report"},"uris":["http://www.mendeley.com/documents/?uuid=d7bae8ce-b7fe-4404-a1df-f9865e823d08"]}],"mendeley":{"formattedCitation":"(Qureshi et al., 2014)","plainTextFormattedCitation":"(Qureshi et al., 2014)","previouslyFormattedCitation":"(Qureshi et al., 2014)"},"properties":{"noteIndex":0},"schema":"https://github.com/citation-style-language/schema/raw/master/csl-citation.json"}</w:instrText>
      </w:r>
      <w:r w:rsidR="00BB1C8B">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(Qureshi et al., 2014)</w:t>
      </w:r>
      <w:r w:rsidR="00BB1C8B">
        <w:rPr>
          <w:rFonts w:ascii="Times New Roman" w:hAnsi="Times New Roman" w:cs="Times New Roman"/>
          <w:sz w:val="24"/>
          <w:szCs w:val="24"/>
        </w:rPr>
        <w:fldChar w:fldCharType="end"/>
      </w:r>
      <w:r w:rsidR="00876872" w:rsidRPr="00947CE9">
        <w:rPr>
          <w:rFonts w:ascii="Times New Roman" w:hAnsi="Times New Roman" w:cs="Times New Roman"/>
          <w:sz w:val="24"/>
          <w:szCs w:val="24"/>
        </w:rPr>
        <w:t>.</w:t>
      </w:r>
      <w:r w:rsidR="006E7219" w:rsidRPr="00947CE9">
        <w:rPr>
          <w:rFonts w:ascii="Times New Roman" w:hAnsi="Times New Roman" w:cs="Times New Roman"/>
          <w:sz w:val="24"/>
          <w:szCs w:val="24"/>
        </w:rPr>
        <w:t xml:space="preserve"> </w:t>
      </w:r>
      <w:r w:rsidR="00746AD3">
        <w:rPr>
          <w:rFonts w:ascii="Times New Roman" w:hAnsi="Times New Roman" w:cs="Times New Roman"/>
          <w:sz w:val="24"/>
          <w:szCs w:val="24"/>
        </w:rPr>
        <w:t>During</w:t>
      </w:r>
      <w:r w:rsidR="006E7219" w:rsidRPr="00947CE9">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6E7219" w:rsidRPr="00947CE9">
        <w:rPr>
          <w:rFonts w:ascii="Times New Roman" w:hAnsi="Times New Roman" w:cs="Times New Roman"/>
          <w:sz w:val="24"/>
          <w:szCs w:val="24"/>
        </w:rPr>
        <w:t>past decades,</w:t>
      </w:r>
      <w:r w:rsidR="00876872" w:rsidRPr="00947CE9">
        <w:rPr>
          <w:rFonts w:ascii="Times New Roman" w:hAnsi="Times New Roman" w:cs="Times New Roman"/>
          <w:sz w:val="24"/>
          <w:szCs w:val="24"/>
        </w:rPr>
        <w:t xml:space="preserve"> </w:t>
      </w:r>
      <w:r>
        <w:rPr>
          <w:rFonts w:ascii="Times New Roman" w:hAnsi="Times New Roman" w:cs="Times New Roman"/>
          <w:sz w:val="24"/>
          <w:szCs w:val="24"/>
        </w:rPr>
        <w:t xml:space="preserve">Bangladeshi </w:t>
      </w:r>
      <w:r w:rsidR="006E7219" w:rsidRPr="00947CE9">
        <w:rPr>
          <w:rFonts w:ascii="Times New Roman" w:hAnsi="Times New Roman" w:cs="Times New Roman"/>
          <w:sz w:val="24"/>
          <w:szCs w:val="24"/>
        </w:rPr>
        <w:t>f</w:t>
      </w:r>
      <w:r w:rsidR="00876872" w:rsidRPr="00947CE9">
        <w:rPr>
          <w:rFonts w:ascii="Times New Roman" w:hAnsi="Times New Roman" w:cs="Times New Roman"/>
          <w:sz w:val="24"/>
          <w:szCs w:val="24"/>
        </w:rPr>
        <w:t xml:space="preserve">armers </w:t>
      </w:r>
      <w:r>
        <w:rPr>
          <w:rFonts w:ascii="Times New Roman" w:hAnsi="Times New Roman" w:cs="Times New Roman"/>
          <w:sz w:val="24"/>
          <w:szCs w:val="24"/>
        </w:rPr>
        <w:t>gradually became</w:t>
      </w:r>
      <w:r w:rsidR="00876872" w:rsidRPr="00947CE9">
        <w:rPr>
          <w:rFonts w:ascii="Times New Roman" w:hAnsi="Times New Roman" w:cs="Times New Roman"/>
          <w:sz w:val="24"/>
          <w:szCs w:val="24"/>
        </w:rPr>
        <w:t xml:space="preserve"> more dependent </w:t>
      </w:r>
      <w:r w:rsidR="00463D52">
        <w:rPr>
          <w:rFonts w:ascii="Times New Roman" w:hAnsi="Times New Roman" w:cs="Times New Roman"/>
          <w:sz w:val="24"/>
          <w:szCs w:val="24"/>
        </w:rPr>
        <w:t>on</w:t>
      </w:r>
      <w:r w:rsidR="00876872" w:rsidRPr="00947CE9">
        <w:rPr>
          <w:rFonts w:ascii="Times New Roman" w:hAnsi="Times New Roman" w:cs="Times New Roman"/>
          <w:sz w:val="24"/>
          <w:szCs w:val="24"/>
        </w:rPr>
        <w:t xml:space="preserve"> groundwater </w:t>
      </w:r>
      <w:r w:rsidR="006E7219" w:rsidRPr="00947CE9">
        <w:rPr>
          <w:rFonts w:ascii="Times New Roman" w:hAnsi="Times New Roman" w:cs="Times New Roman"/>
          <w:sz w:val="24"/>
          <w:szCs w:val="24"/>
        </w:rPr>
        <w:t>as</w:t>
      </w:r>
      <w:r w:rsidR="00876872" w:rsidRPr="00947CE9">
        <w:rPr>
          <w:rFonts w:ascii="Times New Roman" w:hAnsi="Times New Roman" w:cs="Times New Roman"/>
          <w:sz w:val="24"/>
          <w:szCs w:val="24"/>
        </w:rPr>
        <w:t xml:space="preserve"> most rivers and canals </w:t>
      </w:r>
      <w:r w:rsidR="00D0677F">
        <w:rPr>
          <w:rFonts w:ascii="Times New Roman" w:hAnsi="Times New Roman" w:cs="Times New Roman"/>
          <w:sz w:val="24"/>
          <w:szCs w:val="24"/>
        </w:rPr>
        <w:t>therein</w:t>
      </w:r>
      <w:r w:rsidR="00876872" w:rsidRPr="00947CE9">
        <w:rPr>
          <w:rFonts w:ascii="Times New Roman" w:hAnsi="Times New Roman" w:cs="Times New Roman"/>
          <w:sz w:val="24"/>
          <w:szCs w:val="24"/>
        </w:rPr>
        <w:t xml:space="preserve"> dried up during the dry </w:t>
      </w:r>
      <w:r w:rsidR="00B93324" w:rsidRPr="00947CE9">
        <w:rPr>
          <w:rFonts w:ascii="Times New Roman" w:hAnsi="Times New Roman" w:cs="Times New Roman"/>
          <w:sz w:val="24"/>
          <w:szCs w:val="24"/>
        </w:rPr>
        <w:t>season (</w:t>
      </w:r>
      <w:r w:rsidR="00962F68">
        <w:rPr>
          <w:rFonts w:ascii="Times New Roman" w:hAnsi="Times New Roman" w:cs="Times New Roman"/>
          <w:sz w:val="24"/>
          <w:szCs w:val="24"/>
        </w:rPr>
        <w:t>December</w:t>
      </w:r>
      <w:r w:rsidR="00B93324" w:rsidRPr="00947CE9">
        <w:rPr>
          <w:rFonts w:ascii="Times New Roman" w:hAnsi="Times New Roman" w:cs="Times New Roman"/>
          <w:sz w:val="24"/>
          <w:szCs w:val="24"/>
        </w:rPr>
        <w:t>-</w:t>
      </w:r>
      <w:r w:rsidR="00962F68">
        <w:rPr>
          <w:rFonts w:ascii="Times New Roman" w:hAnsi="Times New Roman" w:cs="Times New Roman"/>
          <w:sz w:val="24"/>
          <w:szCs w:val="24"/>
        </w:rPr>
        <w:t>May</w:t>
      </w:r>
      <w:r w:rsidR="00B93324" w:rsidRPr="00947CE9">
        <w:rPr>
          <w:rFonts w:ascii="Times New Roman" w:hAnsi="Times New Roman" w:cs="Times New Roman"/>
          <w:sz w:val="24"/>
          <w:szCs w:val="24"/>
        </w:rPr>
        <w:t>)</w:t>
      </w:r>
      <w:r w:rsidR="00FF468C">
        <w:rPr>
          <w:rFonts w:ascii="Times New Roman" w:hAnsi="Times New Roman" w:cs="Times New Roman"/>
          <w:sz w:val="24"/>
          <w:szCs w:val="24"/>
        </w:rPr>
        <w:t xml:space="preserve"> </w:t>
      </w:r>
      <w:r w:rsidR="00FF468C">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{"citationItems":[{"id":"ITEM-1","itemData":{"DOI":"10.1016/j.chemgeo.2005.11.025","ISSN":"00092541","author":[{"dropping-particle":"","family":"Harvey","given":"Charles F","non-dropping-particle":"","parse-names":false,"suffix":""},{"dropping-particle":"","family":"Ashfaque","given":"Khandaker N","non-dropping-particle":"","parse-names":false,"suffix":""},{"dropping-particle":"","family":"Yu","given":"Winston","non-dropping-particle":"","parse-names":false,"suffix":""},{"dropping-particle":"","family":"Badruzzaman","given":"A.B.M.","non-dropping-particle":"","parse-names":false,"suffix":""},{"dropping-particle":"","family":"Ali","given":"M Ashraf","non-dropping-particle":"","parse-names":false,"suffix":""},{"dropping-particle":"","family":"Oates","given":"Peter M","non-dropping-particle":"","parse-names":false,"suffix":""},{"dropping-particle":"","family":"Michael","given":"Holly A","non-dropping-particle":"","parse-names":false,"suffix":""},{"dropping-particle":"","family":"Neumann","given":"Rebecca B","non-dropping-particle":"","parse-names":false,"suffix":""},{"dropping-particle":"","family":"Beckie","given":"Roger","non-dropping-particle":"","parse-names":false,"suffix":""},{"dropping-particle":"","family":"Islam","given":"Shafiqul","non-dropping-particle":"","parse-names":false,"suffix":""},{"dropping-particle":"","family":"Ahmed","given":"M. Feroze","non-dropping-particle":"","parse-names":false,"suffix":""}],"container-title":"Chemical Geology","id":"ITEM-1","issue":"1-3","issued":{"date-parts":[["2006","4"]]},"page":"112-136","title":"Groundwater dynamics and arsenic contamination in Bangladesh","type":"article-journal","volume":"228"},"uris":["http://www.mendeley.com/documents/?uuid=81e520a3-d222-43df-9fb9-9fbd4b5989b0"]},{"id":"ITEM-2","itemData":{"DOI":"10.1002/hyp.6820","ISSN":"08856087","author":[{"dropping-particle":"","family":"Shahid","given":"Shamsuddin","non-dropping-particle":"","parse-names":false,"suffix":""}],"container-title":"Hydrological Processes","id":"ITEM-2","issue":"13","issued":{"date-parts":[["2008","6","30"]]},"page":"2235-2247","title":"Spatial and temporal characteristics of droughts in the western part of Bangladesh","type":"article-journal","volume":"22"},"uris":["http://www.mendeley.com/documents/?uuid=7b9402a4-035c-490c-ad10-875beecdaeb9"]}],"mendeley":{"formattedCitation":"(Harvey et al., 2006; Shahid, 2008)","plainTextFormattedCitation":"(Harvey et al., 2006; Shahid, 2008)","previouslyFormattedCitation":"(Harvey et al., 2006; Shahid, 2008)"},"properties":{"noteIndex":0},"schema":"https://github.com/citation-style-language/schema/raw/master/csl-citation.json"}</w:instrText>
      </w:r>
      <w:r w:rsidR="00FF468C">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(Harvey et al., 2006; Shahid, 2008)</w:t>
      </w:r>
      <w:r w:rsidR="00FF468C">
        <w:rPr>
          <w:rFonts w:ascii="Times New Roman" w:hAnsi="Times New Roman" w:cs="Times New Roman"/>
          <w:sz w:val="24"/>
          <w:szCs w:val="24"/>
        </w:rPr>
        <w:fldChar w:fldCharType="end"/>
      </w:r>
      <w:r w:rsidR="00520637" w:rsidRPr="00947CE9">
        <w:rPr>
          <w:rFonts w:ascii="Times New Roman" w:hAnsi="Times New Roman" w:cs="Times New Roman"/>
          <w:sz w:val="24"/>
          <w:szCs w:val="24"/>
        </w:rPr>
        <w:t xml:space="preserve">. </w:t>
      </w:r>
      <w:r w:rsidR="00CC2D89" w:rsidRPr="00947CE9">
        <w:rPr>
          <w:rFonts w:ascii="Times New Roman" w:hAnsi="Times New Roman" w:cs="Times New Roman"/>
          <w:sz w:val="24"/>
          <w:szCs w:val="24"/>
        </w:rPr>
        <w:t>Over-</w:t>
      </w:r>
      <w:r>
        <w:rPr>
          <w:rFonts w:ascii="Times New Roman" w:hAnsi="Times New Roman" w:cs="Times New Roman"/>
          <w:sz w:val="24"/>
          <w:szCs w:val="24"/>
        </w:rPr>
        <w:t>reliance on</w:t>
      </w:r>
      <w:r w:rsidR="00107537" w:rsidRPr="00947CE9">
        <w:rPr>
          <w:rFonts w:ascii="Times New Roman" w:hAnsi="Times New Roman" w:cs="Times New Roman"/>
          <w:sz w:val="24"/>
          <w:szCs w:val="24"/>
        </w:rPr>
        <w:t xml:space="preserve"> groundwater</w:t>
      </w:r>
      <w:r w:rsidR="00CC2D89" w:rsidRPr="00947CE9">
        <w:rPr>
          <w:rFonts w:ascii="Times New Roman" w:hAnsi="Times New Roman" w:cs="Times New Roman"/>
          <w:sz w:val="24"/>
          <w:szCs w:val="24"/>
        </w:rPr>
        <w:t xml:space="preserve"> </w:t>
      </w:r>
      <w:r>
        <w:rPr>
          <w:rFonts w:ascii="Times New Roman" w:hAnsi="Times New Roman" w:cs="Times New Roman"/>
          <w:sz w:val="24"/>
          <w:szCs w:val="24"/>
        </w:rPr>
        <w:t>resulted in</w:t>
      </w:r>
      <w:r w:rsidR="00CC2D89" w:rsidRPr="00947CE9">
        <w:rPr>
          <w:rFonts w:ascii="Times New Roman" w:hAnsi="Times New Roman" w:cs="Times New Roman"/>
          <w:sz w:val="24"/>
          <w:szCs w:val="24"/>
        </w:rPr>
        <w:t xml:space="preserve"> faster groundwater level depletion.</w:t>
      </w:r>
      <w:r w:rsidR="006570C6" w:rsidRPr="00947CE9">
        <w:rPr>
          <w:rFonts w:ascii="Times New Roman" w:hAnsi="Times New Roman" w:cs="Times New Roman"/>
          <w:sz w:val="24"/>
          <w:szCs w:val="24"/>
        </w:rPr>
        <w:t xml:space="preserve"> </w:t>
      </w:r>
      <w:r w:rsidR="00363D28" w:rsidRPr="00947CE9">
        <w:rPr>
          <w:rFonts w:ascii="Times New Roman" w:hAnsi="Times New Roman" w:cs="Times New Roman"/>
          <w:sz w:val="24"/>
          <w:szCs w:val="24"/>
        </w:rPr>
        <w:t>Thus,</w:t>
      </w:r>
      <w:r w:rsidR="00FA61D2" w:rsidRPr="00947CE9">
        <w:rPr>
          <w:rFonts w:ascii="Times New Roman" w:hAnsi="Times New Roman" w:cs="Times New Roman"/>
          <w:sz w:val="24"/>
          <w:szCs w:val="24"/>
        </w:rPr>
        <w:t xml:space="preserve"> various </w:t>
      </w:r>
      <w:r w:rsidR="00310E7A" w:rsidRPr="00947CE9">
        <w:rPr>
          <w:rFonts w:ascii="Times New Roman" w:hAnsi="Times New Roman" w:cs="Times New Roman"/>
          <w:sz w:val="24"/>
          <w:szCs w:val="24"/>
        </w:rPr>
        <w:t xml:space="preserve">parts of </w:t>
      </w:r>
      <w:r w:rsidR="00363D28" w:rsidRPr="00947CE9">
        <w:rPr>
          <w:rFonts w:ascii="Times New Roman" w:hAnsi="Times New Roman" w:cs="Times New Roman"/>
          <w:sz w:val="24"/>
          <w:szCs w:val="24"/>
        </w:rPr>
        <w:t>Bangladesh</w:t>
      </w:r>
      <w:r w:rsidR="00310E7A" w:rsidRPr="00947CE9">
        <w:rPr>
          <w:rFonts w:ascii="Times New Roman" w:hAnsi="Times New Roman" w:cs="Times New Roman"/>
          <w:sz w:val="24"/>
          <w:szCs w:val="24"/>
        </w:rPr>
        <w:t xml:space="preserve"> face water stress</w:t>
      </w:r>
      <w:r w:rsidR="00D0677F">
        <w:rPr>
          <w:rFonts w:ascii="Times New Roman" w:hAnsi="Times New Roman" w:cs="Times New Roman"/>
          <w:sz w:val="24"/>
          <w:szCs w:val="24"/>
        </w:rPr>
        <w:t>, particularly,</w:t>
      </w:r>
      <w:r w:rsidR="00310E7A" w:rsidRPr="00947CE9">
        <w:rPr>
          <w:rFonts w:ascii="Times New Roman" w:hAnsi="Times New Roman" w:cs="Times New Roman"/>
          <w:sz w:val="24"/>
          <w:szCs w:val="24"/>
        </w:rPr>
        <w:t xml:space="preserve"> </w:t>
      </w:r>
      <w:r>
        <w:rPr>
          <w:rFonts w:ascii="Times New Roman" w:hAnsi="Times New Roman" w:cs="Times New Roman"/>
          <w:sz w:val="24"/>
          <w:szCs w:val="24"/>
        </w:rPr>
        <w:t>during the</w:t>
      </w:r>
      <w:r w:rsidR="00310E7A" w:rsidRPr="00947CE9">
        <w:rPr>
          <w:rFonts w:ascii="Times New Roman" w:hAnsi="Times New Roman" w:cs="Times New Roman"/>
          <w:sz w:val="24"/>
          <w:szCs w:val="24"/>
        </w:rPr>
        <w:t xml:space="preserve"> dry season</w:t>
      </w:r>
      <w:r>
        <w:rPr>
          <w:rFonts w:ascii="Times New Roman" w:hAnsi="Times New Roman" w:cs="Times New Roman"/>
          <w:sz w:val="24"/>
          <w:szCs w:val="24"/>
        </w:rPr>
        <w:t>.</w:t>
      </w:r>
      <w:r w:rsidR="00363D28" w:rsidRPr="00947CE9">
        <w:rPr>
          <w:rFonts w:ascii="Times New Roman" w:hAnsi="Times New Roman" w:cs="Times New Roman"/>
          <w:sz w:val="24"/>
          <w:szCs w:val="24"/>
        </w:rPr>
        <w:t xml:space="preserve"> </w:t>
      </w:r>
      <w:r w:rsidR="00746AD3">
        <w:rPr>
          <w:rFonts w:ascii="Times New Roman" w:hAnsi="Times New Roman" w:cs="Times New Roman"/>
          <w:sz w:val="24"/>
          <w:szCs w:val="24"/>
        </w:rPr>
        <w:t>In this context</w:t>
      </w:r>
      <w:r>
        <w:rPr>
          <w:rFonts w:ascii="Times New Roman" w:hAnsi="Times New Roman" w:cs="Times New Roman"/>
          <w:sz w:val="24"/>
          <w:szCs w:val="24"/>
        </w:rPr>
        <w:t>,</w:t>
      </w:r>
      <w:r w:rsidR="00363D28" w:rsidRPr="00947CE9">
        <w:rPr>
          <w:rFonts w:ascii="Times New Roman" w:hAnsi="Times New Roman" w:cs="Times New Roman"/>
          <w:sz w:val="24"/>
          <w:szCs w:val="24"/>
        </w:rPr>
        <w:t xml:space="preserve"> predict</w:t>
      </w:r>
      <w:r>
        <w:rPr>
          <w:rFonts w:ascii="Times New Roman" w:hAnsi="Times New Roman" w:cs="Times New Roman"/>
          <w:sz w:val="24"/>
          <w:szCs w:val="24"/>
        </w:rPr>
        <w:t>ing</w:t>
      </w:r>
      <w:r w:rsidR="00363D28" w:rsidRPr="00947CE9">
        <w:rPr>
          <w:rFonts w:ascii="Times New Roman" w:hAnsi="Times New Roman" w:cs="Times New Roman"/>
          <w:sz w:val="24"/>
          <w:szCs w:val="24"/>
        </w:rPr>
        <w:t xml:space="preserve"> </w:t>
      </w:r>
      <w:r w:rsidR="00CC60C4" w:rsidRPr="00947CE9">
        <w:rPr>
          <w:rFonts w:ascii="Times New Roman" w:hAnsi="Times New Roman" w:cs="Times New Roman"/>
          <w:sz w:val="24"/>
          <w:szCs w:val="24"/>
        </w:rPr>
        <w:t xml:space="preserve">groundwater </w:t>
      </w:r>
      <w:r w:rsidR="00D0677F">
        <w:rPr>
          <w:rFonts w:ascii="Times New Roman" w:hAnsi="Times New Roman" w:cs="Times New Roman"/>
          <w:sz w:val="24"/>
          <w:szCs w:val="24"/>
        </w:rPr>
        <w:t xml:space="preserve">abstraction technology as well as </w:t>
      </w:r>
      <w:r w:rsidR="00CC60C4" w:rsidRPr="00947CE9">
        <w:rPr>
          <w:rFonts w:ascii="Times New Roman" w:hAnsi="Times New Roman" w:cs="Times New Roman"/>
          <w:sz w:val="24"/>
          <w:szCs w:val="24"/>
        </w:rPr>
        <w:t>level</w:t>
      </w:r>
      <w:r w:rsidR="00363D28" w:rsidRPr="00947CE9">
        <w:rPr>
          <w:rFonts w:ascii="Times New Roman" w:hAnsi="Times New Roman" w:cs="Times New Roman"/>
          <w:sz w:val="24"/>
          <w:szCs w:val="24"/>
        </w:rPr>
        <w:t xml:space="preserve"> </w:t>
      </w:r>
      <w:r>
        <w:rPr>
          <w:rFonts w:ascii="Times New Roman" w:hAnsi="Times New Roman" w:cs="Times New Roman"/>
          <w:sz w:val="24"/>
          <w:szCs w:val="24"/>
        </w:rPr>
        <w:t>could prove to be instrumental in sustainable groundwater management</w:t>
      </w:r>
      <w:r w:rsidR="00363D28" w:rsidRPr="00947CE9">
        <w:rPr>
          <w:rFonts w:ascii="Times New Roman" w:hAnsi="Times New Roman" w:cs="Times New Roman"/>
          <w:sz w:val="24"/>
          <w:szCs w:val="24"/>
        </w:rPr>
        <w:t>.</w:t>
      </w:r>
      <w:r w:rsidR="00FA61D2" w:rsidRPr="00947CE9">
        <w:rPr>
          <w:rFonts w:ascii="Times New Roman" w:hAnsi="Times New Roman" w:cs="Times New Roman"/>
          <w:sz w:val="24"/>
          <w:szCs w:val="24"/>
        </w:rPr>
        <w:t xml:space="preserve"> </w:t>
      </w:r>
      <w:r w:rsidR="0017715D">
        <w:rPr>
          <w:rFonts w:ascii="Times New Roman" w:hAnsi="Times New Roman" w:cs="Times New Roman"/>
          <w:sz w:val="24"/>
          <w:szCs w:val="24"/>
        </w:rPr>
        <w:t xml:space="preserve">With this brief backdrop, </w:t>
      </w:r>
      <w:r w:rsidR="00D0677F">
        <w:rPr>
          <w:rFonts w:ascii="Times New Roman" w:hAnsi="Times New Roman" w:cs="Times New Roman"/>
          <w:sz w:val="24"/>
          <w:szCs w:val="24"/>
        </w:rPr>
        <w:t>we propose a state-of-the-</w:t>
      </w:r>
      <w:r w:rsidR="0017715D">
        <w:rPr>
          <w:rFonts w:ascii="Times New Roman" w:hAnsi="Times New Roman" w:cs="Times New Roman"/>
          <w:sz w:val="24"/>
          <w:szCs w:val="24"/>
        </w:rPr>
        <w:t xml:space="preserve">art machine learning based approach to predict groundwater </w:t>
      </w:r>
      <w:r w:rsidR="002309DF">
        <w:rPr>
          <w:rFonts w:ascii="Times New Roman" w:hAnsi="Times New Roman" w:cs="Times New Roman"/>
          <w:sz w:val="24"/>
          <w:szCs w:val="24"/>
        </w:rPr>
        <w:t xml:space="preserve">abstraction technology and groundwater </w:t>
      </w:r>
      <w:r w:rsidR="0017715D">
        <w:rPr>
          <w:rFonts w:ascii="Times New Roman" w:hAnsi="Times New Roman" w:cs="Times New Roman"/>
          <w:sz w:val="24"/>
          <w:szCs w:val="24"/>
        </w:rPr>
        <w:t>level</w:t>
      </w:r>
      <w:r w:rsidR="00746AD3">
        <w:rPr>
          <w:rFonts w:ascii="Times New Roman" w:hAnsi="Times New Roman" w:cs="Times New Roman"/>
          <w:sz w:val="24"/>
          <w:szCs w:val="24"/>
        </w:rPr>
        <w:t>s</w:t>
      </w:r>
      <w:r w:rsidR="0017715D">
        <w:rPr>
          <w:rFonts w:ascii="Times New Roman" w:hAnsi="Times New Roman" w:cs="Times New Roman"/>
          <w:sz w:val="24"/>
          <w:szCs w:val="24"/>
        </w:rPr>
        <w:t xml:space="preserve"> in Bangladesh.</w:t>
      </w:r>
    </w:p>
    <w:p w14:paraId="41EC587F" w14:textId="18BB8AD7" w:rsidR="00022BE2" w:rsidRDefault="002309DF" w:rsidP="007B12D7">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T</w:t>
      </w:r>
      <w:r w:rsidR="00F87578">
        <w:rPr>
          <w:rFonts w:ascii="Times New Roman" w:hAnsi="Times New Roman" w:cs="Times New Roman"/>
          <w:sz w:val="24"/>
          <w:szCs w:val="24"/>
        </w:rPr>
        <w:t xml:space="preserve">here are a </w:t>
      </w:r>
      <w:r w:rsidR="007A0D3F" w:rsidRPr="00947CE9">
        <w:rPr>
          <w:rFonts w:ascii="Times New Roman" w:hAnsi="Times New Roman" w:cs="Times New Roman"/>
          <w:sz w:val="24"/>
          <w:szCs w:val="24"/>
        </w:rPr>
        <w:t xml:space="preserve">few studies </w:t>
      </w:r>
      <w:r w:rsidR="0017715D">
        <w:rPr>
          <w:rFonts w:ascii="Times New Roman" w:hAnsi="Times New Roman" w:cs="Times New Roman"/>
          <w:sz w:val="24"/>
          <w:szCs w:val="24"/>
        </w:rPr>
        <w:t>in the literature</w:t>
      </w:r>
      <w:r w:rsidR="00CC60C4" w:rsidRPr="00947CE9">
        <w:rPr>
          <w:rFonts w:ascii="Times New Roman" w:hAnsi="Times New Roman" w:cs="Times New Roman"/>
          <w:sz w:val="24"/>
          <w:szCs w:val="24"/>
        </w:rPr>
        <w:t xml:space="preserve"> </w:t>
      </w:r>
      <w:r w:rsidR="0017715D">
        <w:rPr>
          <w:rFonts w:ascii="Times New Roman" w:hAnsi="Times New Roman" w:cs="Times New Roman"/>
          <w:sz w:val="24"/>
          <w:szCs w:val="24"/>
        </w:rPr>
        <w:t>that</w:t>
      </w:r>
      <w:r w:rsidR="00CC60C4" w:rsidRPr="00947CE9">
        <w:rPr>
          <w:rFonts w:ascii="Times New Roman" w:hAnsi="Times New Roman" w:cs="Times New Roman"/>
          <w:sz w:val="24"/>
          <w:szCs w:val="24"/>
        </w:rPr>
        <w:t xml:space="preserve"> predict </w:t>
      </w:r>
      <w:r w:rsidR="00F87578">
        <w:rPr>
          <w:rFonts w:ascii="Times New Roman" w:hAnsi="Times New Roman" w:cs="Times New Roman"/>
          <w:sz w:val="24"/>
          <w:szCs w:val="24"/>
        </w:rPr>
        <w:t>t</w:t>
      </w:r>
      <w:r w:rsidR="0017715D">
        <w:rPr>
          <w:rFonts w:ascii="Times New Roman" w:hAnsi="Times New Roman" w:cs="Times New Roman"/>
          <w:sz w:val="24"/>
          <w:szCs w:val="24"/>
        </w:rPr>
        <w:t>he</w:t>
      </w:r>
      <w:r w:rsidR="00746AD3">
        <w:rPr>
          <w:rFonts w:ascii="Times New Roman" w:hAnsi="Times New Roman" w:cs="Times New Roman"/>
          <w:sz w:val="24"/>
          <w:szCs w:val="24"/>
        </w:rPr>
        <w:t xml:space="preserve"> </w:t>
      </w:r>
      <w:r w:rsidR="00CC60C4" w:rsidRPr="00947CE9">
        <w:rPr>
          <w:rFonts w:ascii="Times New Roman" w:hAnsi="Times New Roman" w:cs="Times New Roman"/>
          <w:sz w:val="24"/>
          <w:szCs w:val="24"/>
        </w:rPr>
        <w:t>groundwater level</w:t>
      </w:r>
      <w:r w:rsidR="00D146EF">
        <w:rPr>
          <w:rFonts w:ascii="Times New Roman" w:hAnsi="Times New Roman" w:cs="Times New Roman"/>
          <w:sz w:val="24"/>
          <w:szCs w:val="24"/>
        </w:rPr>
        <w:t xml:space="preserve"> (GWL)</w:t>
      </w:r>
      <w:r w:rsidR="007A0D3F" w:rsidRPr="00947CE9">
        <w:rPr>
          <w:rFonts w:ascii="Times New Roman" w:hAnsi="Times New Roman" w:cs="Times New Roman"/>
          <w:sz w:val="24"/>
          <w:szCs w:val="24"/>
        </w:rPr>
        <w:t xml:space="preserve"> </w:t>
      </w:r>
      <w:r w:rsidR="00746AD3">
        <w:rPr>
          <w:rFonts w:ascii="Times New Roman" w:hAnsi="Times New Roman" w:cs="Times New Roman"/>
          <w:sz w:val="24"/>
          <w:szCs w:val="24"/>
        </w:rPr>
        <w:t>principally</w:t>
      </w:r>
      <w:r w:rsidR="00022BE2">
        <w:rPr>
          <w:rFonts w:ascii="Times New Roman" w:hAnsi="Times New Roman" w:cs="Times New Roman"/>
          <w:sz w:val="24"/>
          <w:szCs w:val="24"/>
        </w:rPr>
        <w:t xml:space="preserve"> </w:t>
      </w:r>
      <w:r w:rsidR="007A0D3F" w:rsidRPr="00947CE9">
        <w:rPr>
          <w:rFonts w:ascii="Times New Roman" w:hAnsi="Times New Roman" w:cs="Times New Roman"/>
          <w:sz w:val="24"/>
          <w:szCs w:val="24"/>
        </w:rPr>
        <w:t xml:space="preserve">using </w:t>
      </w:r>
      <w:r w:rsidR="00022BE2">
        <w:rPr>
          <w:rFonts w:ascii="Times New Roman" w:hAnsi="Times New Roman" w:cs="Times New Roman"/>
          <w:sz w:val="24"/>
          <w:szCs w:val="24"/>
        </w:rPr>
        <w:t xml:space="preserve">time series data and leveraging </w:t>
      </w:r>
      <w:r w:rsidR="0017715D">
        <w:rPr>
          <w:rFonts w:ascii="Times New Roman" w:hAnsi="Times New Roman" w:cs="Times New Roman"/>
          <w:sz w:val="24"/>
          <w:szCs w:val="24"/>
        </w:rPr>
        <w:t>various soft compu</w:t>
      </w:r>
      <w:r w:rsidR="00F13C39" w:rsidRPr="00947CE9">
        <w:rPr>
          <w:rFonts w:ascii="Times New Roman" w:hAnsi="Times New Roman" w:cs="Times New Roman"/>
          <w:sz w:val="24"/>
          <w:szCs w:val="24"/>
        </w:rPr>
        <w:t>ti</w:t>
      </w:r>
      <w:r w:rsidR="0017715D">
        <w:rPr>
          <w:rFonts w:ascii="Times New Roman" w:hAnsi="Times New Roman" w:cs="Times New Roman"/>
          <w:sz w:val="24"/>
          <w:szCs w:val="24"/>
        </w:rPr>
        <w:t>ng techniques. For example,</w:t>
      </w:r>
      <w:r w:rsidR="00164A9B">
        <w:rPr>
          <w:rFonts w:ascii="Times New Roman" w:hAnsi="Times New Roman" w:cs="Times New Roman"/>
          <w:sz w:val="24"/>
          <w:szCs w:val="24"/>
        </w:rPr>
        <w:t xml:space="preserve"> </w:t>
      </w:r>
      <w:r w:rsidR="0017715D">
        <w:rPr>
          <w:rFonts w:ascii="Times New Roman" w:hAnsi="Times New Roman" w:cs="Times New Roman"/>
          <w:sz w:val="24"/>
          <w:szCs w:val="24"/>
        </w:rPr>
        <w:t xml:space="preserve">Husna et al. </w:t>
      </w:r>
      <w:r w:rsidR="00164A9B">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{"citationItems":[{"id":"ITEM-1","itemData":{"DOI":"10.1504/IJHST.2016.07934456","author":[{"dropping-particle":"","family":"Husna","given":"Noor-e-ashmaul","non-dropping-particle":"","parse-names":false,"suffix":""},{"dropping-particle":"","family":"Bari","given":"Sheikh Hefzul","non-dropping-particle":"","parse-names":false,"suffix":""},{"dropping-particle":"","family":"Hussain","given":"Md Manjurul","non-dropping-particle":"","parse-names":false,"suffix":""},{"dropping-particle":"","family":"Ur-rahman","given":"Md Tauhid","non-dropping-particle":"","parse-names":false,"suffix":""},{"dropping-particle":"","family":"Rahman","given":"Mashrekur","non-dropping-particle":"","parse-names":false,"suffix":""}],"container-title":"International Journal of Hydrology Science and Technology","id":"ITEM-1","issue":"4","issued":{"date-parts":[["2016"]]},"page":"371-381","title":"Ground water level prediction using artificial neural network","type":"article-journal","volume":"6"},"uris":["http://www.mendeley.com/documents/?uuid=bfc98325-67b1-453d-a83f-dabbdb28a884"]}],"mendeley":{"formattedCitation":"(Husna et al., 2016)","manualFormatting":"(2016)","plainTextFormattedCitation":"(Husna et al., 2016)","previouslyFormattedCitation":"(Husna et al., 2016)"},"properties":{"noteIndex":0},"schema":"https://github.com/citation-style-language/schema/raw/master/csl-citation.json"}</w:instrText>
      </w:r>
      <w:r w:rsidR="00164A9B">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(2016)</w:t>
      </w:r>
      <w:r w:rsidR="00164A9B">
        <w:rPr>
          <w:rFonts w:ascii="Times New Roman" w:hAnsi="Times New Roman" w:cs="Times New Roman"/>
          <w:sz w:val="24"/>
          <w:szCs w:val="24"/>
        </w:rPr>
        <w:fldChar w:fldCharType="end"/>
      </w:r>
      <w:r w:rsidR="00F15BE3" w:rsidRPr="00947CE9">
        <w:rPr>
          <w:rFonts w:ascii="Times New Roman" w:hAnsi="Times New Roman" w:cs="Times New Roman"/>
          <w:sz w:val="24"/>
          <w:szCs w:val="24"/>
        </w:rPr>
        <w:t xml:space="preserve"> </w:t>
      </w:r>
      <w:r w:rsidR="00EC1C72" w:rsidRPr="00947CE9">
        <w:rPr>
          <w:rFonts w:ascii="Times New Roman" w:hAnsi="Times New Roman" w:cs="Times New Roman"/>
          <w:sz w:val="24"/>
          <w:szCs w:val="24"/>
        </w:rPr>
        <w:t>predict</w:t>
      </w:r>
      <w:r w:rsidR="0017715D">
        <w:rPr>
          <w:rFonts w:ascii="Times New Roman" w:hAnsi="Times New Roman" w:cs="Times New Roman"/>
          <w:sz w:val="24"/>
          <w:szCs w:val="24"/>
        </w:rPr>
        <w:t>ed</w:t>
      </w:r>
      <w:r w:rsidR="00EC1C72" w:rsidRPr="00947CE9">
        <w:rPr>
          <w:rFonts w:ascii="Times New Roman" w:hAnsi="Times New Roman" w:cs="Times New Roman"/>
          <w:sz w:val="24"/>
          <w:szCs w:val="24"/>
        </w:rPr>
        <w:t xml:space="preserve"> </w:t>
      </w:r>
      <w:r w:rsidR="0017715D">
        <w:rPr>
          <w:rFonts w:ascii="Times New Roman" w:hAnsi="Times New Roman" w:cs="Times New Roman"/>
          <w:sz w:val="24"/>
          <w:szCs w:val="24"/>
        </w:rPr>
        <w:t xml:space="preserve">the </w:t>
      </w:r>
      <w:r w:rsidR="00EC1C72" w:rsidRPr="00947CE9">
        <w:rPr>
          <w:rFonts w:ascii="Times New Roman" w:hAnsi="Times New Roman" w:cs="Times New Roman"/>
          <w:sz w:val="24"/>
          <w:szCs w:val="24"/>
        </w:rPr>
        <w:t>groundwater level</w:t>
      </w:r>
      <w:r w:rsidR="0017715D">
        <w:rPr>
          <w:rFonts w:ascii="Times New Roman" w:hAnsi="Times New Roman" w:cs="Times New Roman"/>
          <w:sz w:val="24"/>
          <w:szCs w:val="24"/>
        </w:rPr>
        <w:t>s</w:t>
      </w:r>
      <w:r w:rsidR="00EC1C72" w:rsidRPr="00947CE9">
        <w:rPr>
          <w:rFonts w:ascii="Times New Roman" w:hAnsi="Times New Roman" w:cs="Times New Roman"/>
          <w:sz w:val="24"/>
          <w:szCs w:val="24"/>
        </w:rPr>
        <w:t xml:space="preserve"> under different </w:t>
      </w:r>
      <w:r w:rsidR="009C1C78" w:rsidRPr="00947CE9">
        <w:rPr>
          <w:rFonts w:ascii="Times New Roman" w:hAnsi="Times New Roman" w:cs="Times New Roman"/>
          <w:sz w:val="24"/>
          <w:szCs w:val="24"/>
        </w:rPr>
        <w:t>time intervals</w:t>
      </w:r>
      <w:r w:rsidR="00BB2E46" w:rsidRPr="00947CE9">
        <w:rPr>
          <w:rFonts w:ascii="Times New Roman" w:hAnsi="Times New Roman" w:cs="Times New Roman"/>
          <w:sz w:val="24"/>
          <w:szCs w:val="24"/>
        </w:rPr>
        <w:t xml:space="preserve"> scenarios</w:t>
      </w:r>
      <w:r w:rsidR="00320B28" w:rsidRPr="00947CE9">
        <w:rPr>
          <w:rFonts w:ascii="Times New Roman" w:hAnsi="Times New Roman" w:cs="Times New Roman"/>
          <w:sz w:val="24"/>
          <w:szCs w:val="24"/>
        </w:rPr>
        <w:t xml:space="preserve"> (i.e., one-week lead, five-week lead, ten-week lead, 15-week lead)</w:t>
      </w:r>
      <w:r w:rsidR="00EC1C72" w:rsidRPr="00947CE9">
        <w:rPr>
          <w:rFonts w:ascii="Times New Roman" w:hAnsi="Times New Roman" w:cs="Times New Roman"/>
          <w:sz w:val="24"/>
          <w:szCs w:val="24"/>
        </w:rPr>
        <w:t xml:space="preserve"> using </w:t>
      </w:r>
      <w:r w:rsidR="009E67F5">
        <w:rPr>
          <w:rFonts w:ascii="Times New Roman" w:hAnsi="Times New Roman" w:cs="Times New Roman"/>
          <w:sz w:val="24"/>
          <w:szCs w:val="24"/>
        </w:rPr>
        <w:t>Artificial Neural Networks (</w:t>
      </w:r>
      <w:r w:rsidR="00EC1C72" w:rsidRPr="00947CE9">
        <w:rPr>
          <w:rFonts w:ascii="Times New Roman" w:hAnsi="Times New Roman" w:cs="Times New Roman"/>
          <w:sz w:val="24"/>
          <w:szCs w:val="24"/>
        </w:rPr>
        <w:t>ANN</w:t>
      </w:r>
      <w:r w:rsidR="009E67F5">
        <w:rPr>
          <w:rFonts w:ascii="Times New Roman" w:hAnsi="Times New Roman" w:cs="Times New Roman"/>
          <w:sz w:val="24"/>
          <w:szCs w:val="24"/>
        </w:rPr>
        <w:t>)</w:t>
      </w:r>
      <w:r w:rsidR="00F15BE3" w:rsidRPr="00947CE9">
        <w:rPr>
          <w:rFonts w:ascii="Times New Roman" w:hAnsi="Times New Roman" w:cs="Times New Roman"/>
          <w:sz w:val="24"/>
          <w:szCs w:val="24"/>
        </w:rPr>
        <w:t>.</w:t>
      </w:r>
      <w:r w:rsidR="00805229">
        <w:rPr>
          <w:rFonts w:ascii="Times New Roman" w:hAnsi="Times New Roman" w:cs="Times New Roman"/>
          <w:sz w:val="24"/>
          <w:szCs w:val="24"/>
        </w:rPr>
        <w:t xml:space="preserve"> </w:t>
      </w:r>
      <w:r w:rsidR="00C502BB">
        <w:rPr>
          <w:rFonts w:ascii="Times New Roman" w:hAnsi="Times New Roman" w:cs="Times New Roman"/>
          <w:sz w:val="24"/>
          <w:szCs w:val="24"/>
        </w:rPr>
        <w:t>Notably, their study was</w:t>
      </w:r>
      <w:r w:rsidR="00805229">
        <w:rPr>
          <w:rFonts w:ascii="Times New Roman" w:hAnsi="Times New Roman" w:cs="Times New Roman"/>
          <w:sz w:val="24"/>
          <w:szCs w:val="24"/>
        </w:rPr>
        <w:t xml:space="preserve"> </w:t>
      </w:r>
      <w:r w:rsidR="00C502BB">
        <w:rPr>
          <w:rFonts w:ascii="Times New Roman" w:hAnsi="Times New Roman" w:cs="Times New Roman"/>
          <w:sz w:val="24"/>
          <w:szCs w:val="24"/>
        </w:rPr>
        <w:t xml:space="preserve">limited to </w:t>
      </w:r>
      <w:r w:rsidR="00805229" w:rsidRPr="00805229">
        <w:rPr>
          <w:rFonts w:ascii="Times New Roman" w:hAnsi="Times New Roman" w:cs="Times New Roman"/>
          <w:sz w:val="24"/>
          <w:szCs w:val="24"/>
        </w:rPr>
        <w:t>Dawu Aquifer of Zibo in Eastern China</w:t>
      </w:r>
      <w:r w:rsidR="00805229">
        <w:rPr>
          <w:rFonts w:ascii="Times New Roman" w:hAnsi="Times New Roman" w:cs="Times New Roman"/>
          <w:sz w:val="24"/>
          <w:szCs w:val="24"/>
        </w:rPr>
        <w:t xml:space="preserve">. </w:t>
      </w:r>
      <w:r w:rsidR="0023082D">
        <w:rPr>
          <w:rFonts w:ascii="Times New Roman" w:hAnsi="Times New Roman" w:cs="Times New Roman"/>
          <w:sz w:val="24"/>
          <w:szCs w:val="24"/>
        </w:rPr>
        <w:t>Very recently, Hasda et al.</w:t>
      </w:r>
      <w:r w:rsidR="00D02FE9">
        <w:rPr>
          <w:rFonts w:ascii="Times New Roman" w:hAnsi="Times New Roman" w:cs="Times New Roman"/>
          <w:sz w:val="24"/>
          <w:szCs w:val="24"/>
        </w:rPr>
        <w:t xml:space="preserve"> </w:t>
      </w:r>
      <w:r w:rsidR="00D02FE9">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{"citationItems":[{"id":"ITEM-1","itemData":{"DOI":"10.1016/j.gsd.2020.100361","ISSN":"2352801X","author":[{"dropping-particle":"","family":"Hasda","given":"Ripon","non-dropping-particle":"","parse-names":false,"suffix":""},{"dropping-particle":"","family":"Rahaman","given":"Md. Ferozur","non-dropping-particle":"","parse-names":false,"suffix":""},{"dropping-particle":"","family":"Jahan","given":"Chowdhury Sarwar","non-dropping-particle":"","parse-names":false,"suffix":""},{"dropping-particle":"","family":"Molla","given":"Khademul Islam","non-dropping-particle":"","parse-names":false,"suffix":""},{"dropping-particle":"","family":"Mazumder","given":"Quamrul Hasan","non-dropping-particle":"","parse-names":false,"suffix":""}],"container-title":"Groundwater for Sustainable Development","id":"ITEM-1","issued":{"date-parts":[["2020","4"]]},"page":"100361","title":"Climatic data analysis for groundwater level simulation in drought prone Barind Tract, Bangladesh: Modelling approach using artificial neural network","type":"article-journal","volume":"10"},"uris":["http://www.mendeley.com/documents/?uuid=3c627293-dcc2-4ae0-a9f2-5d28524a78a2"]}],"mendeley":{"formattedCitation":"(Hasda et al., 2020)","manualFormatting":"(2020)","plainTextFormattedCitation":"(Hasda et al., 2020)","previouslyFormattedCitation":"(Hasda et al., 2020)"},"properties":{"noteIndex":0},"schema":"https://github.com/citation-style-language/schema/raw/master/csl-citation.json"}</w:instrText>
      </w:r>
      <w:r w:rsidR="00D02FE9">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D02FE9">
        <w:rPr>
          <w:rFonts w:ascii="Times New Roman" w:hAnsi="Times New Roman" w:cs="Times New Roman"/>
          <w:sz w:val="24"/>
          <w:szCs w:val="24"/>
        </w:rPr>
        <w:fldChar w:fldCharType="end"/>
      </w:r>
      <w:r w:rsidR="005442BC" w:rsidRPr="005442BC">
        <w:rPr>
          <w:rFonts w:ascii="Times New Roman" w:hAnsi="Times New Roman" w:cs="Times New Roman"/>
          <w:noProof/>
          <w:sz w:val="24"/>
          <w:szCs w:val="24"/>
        </w:rPr>
        <w:t xml:space="preserve"> </w:t>
      </w:r>
      <w:r w:rsidR="0023082D">
        <w:rPr>
          <w:rFonts w:ascii="Times New Roman" w:hAnsi="Times New Roman" w:cs="Times New Roman"/>
          <w:sz w:val="24"/>
          <w:szCs w:val="24"/>
        </w:rPr>
        <w:t>predicted the groundwater level in Bangladesh, albeit in a limited setting, fo</w:t>
      </w:r>
      <w:r>
        <w:rPr>
          <w:rFonts w:ascii="Times New Roman" w:hAnsi="Times New Roman" w:cs="Times New Roman"/>
          <w:sz w:val="24"/>
          <w:szCs w:val="24"/>
        </w:rPr>
        <w:t xml:space="preserve">cusing only on the Barind tract, situated </w:t>
      </w:r>
      <w:r w:rsidR="006F6910">
        <w:rPr>
          <w:rFonts w:ascii="Times New Roman" w:hAnsi="Times New Roman" w:cs="Times New Roman"/>
          <w:sz w:val="24"/>
          <w:szCs w:val="24"/>
        </w:rPr>
        <w:t xml:space="preserve">in </w:t>
      </w:r>
      <w:r w:rsidR="00341F4D" w:rsidRPr="00341F4D">
        <w:rPr>
          <w:rFonts w:ascii="Times New Roman" w:hAnsi="Times New Roman" w:cs="Times New Roman"/>
          <w:sz w:val="24"/>
          <w:szCs w:val="24"/>
        </w:rPr>
        <w:t xml:space="preserve">northwestern </w:t>
      </w:r>
      <w:r>
        <w:rPr>
          <w:rFonts w:ascii="Times New Roman" w:hAnsi="Times New Roman" w:cs="Times New Roman"/>
          <w:sz w:val="24"/>
          <w:szCs w:val="24"/>
        </w:rPr>
        <w:t>B</w:t>
      </w:r>
      <w:r w:rsidR="00341F4D" w:rsidRPr="00341F4D">
        <w:rPr>
          <w:rFonts w:ascii="Times New Roman" w:hAnsi="Times New Roman" w:cs="Times New Roman"/>
          <w:sz w:val="24"/>
          <w:szCs w:val="24"/>
        </w:rPr>
        <w:t>angladesh</w:t>
      </w:r>
      <w:r>
        <w:rPr>
          <w:rFonts w:ascii="Times New Roman" w:hAnsi="Times New Roman" w:cs="Times New Roman"/>
          <w:sz w:val="24"/>
          <w:szCs w:val="24"/>
        </w:rPr>
        <w:t>,</w:t>
      </w:r>
      <w:r w:rsidR="00341F4D">
        <w:rPr>
          <w:rFonts w:ascii="Times New Roman" w:hAnsi="Times New Roman" w:cs="Times New Roman"/>
          <w:sz w:val="24"/>
          <w:szCs w:val="24"/>
        </w:rPr>
        <w:t xml:space="preserve"> </w:t>
      </w:r>
      <w:r w:rsidR="0023082D">
        <w:rPr>
          <w:rFonts w:ascii="Times New Roman" w:hAnsi="Times New Roman" w:cs="Times New Roman"/>
          <w:sz w:val="24"/>
          <w:szCs w:val="24"/>
        </w:rPr>
        <w:t xml:space="preserve">covering only around </w:t>
      </w:r>
      <w:r w:rsidR="0023082D" w:rsidRPr="0023082D">
        <w:rPr>
          <w:rFonts w:ascii="Times New Roman" w:hAnsi="Times New Roman" w:cs="Times New Roman"/>
          <w:sz w:val="24"/>
          <w:szCs w:val="24"/>
        </w:rPr>
        <w:t>1942 km</w:t>
      </w:r>
      <w:r w:rsidR="0023082D" w:rsidRPr="0023082D">
        <w:rPr>
          <w:rFonts w:ascii="Times New Roman" w:hAnsi="Times New Roman" w:cs="Times New Roman"/>
          <w:sz w:val="24"/>
          <w:szCs w:val="24"/>
          <w:vertAlign w:val="superscript"/>
        </w:rPr>
        <w:t>2</w:t>
      </w:r>
      <w:r w:rsidR="0023082D">
        <w:rPr>
          <w:rFonts w:ascii="Times New Roman" w:hAnsi="Times New Roman" w:cs="Times New Roman"/>
          <w:sz w:val="24"/>
          <w:szCs w:val="24"/>
        </w:rPr>
        <w:t xml:space="preserve"> area.</w:t>
      </w:r>
      <w:r w:rsidR="00341F4D">
        <w:rPr>
          <w:rFonts w:ascii="Times New Roman" w:hAnsi="Times New Roman" w:cs="Times New Roman"/>
          <w:sz w:val="24"/>
          <w:szCs w:val="24"/>
        </w:rPr>
        <w:t xml:space="preserve"> </w:t>
      </w:r>
      <w:r w:rsidR="006F6910">
        <w:rPr>
          <w:rFonts w:ascii="Times New Roman" w:hAnsi="Times New Roman" w:cs="Times New Roman"/>
          <w:sz w:val="24"/>
          <w:szCs w:val="24"/>
        </w:rPr>
        <w:t>In particular, Hasda et al.</w:t>
      </w:r>
      <w:r w:rsidR="00D02FE9">
        <w:rPr>
          <w:rFonts w:ascii="Times New Roman" w:hAnsi="Times New Roman" w:cs="Times New Roman"/>
          <w:sz w:val="24"/>
          <w:szCs w:val="24"/>
        </w:rPr>
        <w:t xml:space="preserve"> </w:t>
      </w:r>
      <w:r w:rsidR="00D02FE9">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{"citationItems":[{"id":"ITEM-1","itemData":{"DOI":"10.1016/j.gsd.2020.100361","ISSN":"2352801X","author":[{"dropping-particle":"","family":"Hasda","given":"Ripon","non-dropping-particle":"","parse-names":false,"suffix":""},{"dropping-particle":"","family":"Rahaman","given":"Md. Ferozur","non-dropping-particle":"","parse-names":false,"suffix":""},{"dropping-particle":"","family":"Jahan","given":"Chowdhury Sarwar","non-dropping-particle":"","parse-names":false,"suffix":""},{"dropping-particle":"","family":"Molla","given":"Khademul Islam","non-dropping-particle":"","parse-names":false,"suffix":""},{"dropping-particle":"","family":"Mazumder","given":"Quamrul Hasan","non-dropping-particle":"","parse-names":false,"suffix":""}],"container-title":"Groundwater for Sustainable Development","id":"ITEM-1","issued":{"date-parts":[["2020","4"]]},"page":"100361","title":"Climatic data analysis for groundwater level simulation in drought prone Barind Tract, Bangladesh: Modelling approach using artificial neural network","type":"article-journal","volume":"10"},"uris":["http://www.mendeley.com/documents/?uuid=3c627293-dcc2-4ae0-a9f2-5d28524a78a2"]}],"mendeley":{"formattedCitation":"(Hasda et al., 2020)","manualFormatting":"(2020)","plainTextFormattedCitation":"(Hasda et al., 2020)","previouslyFormattedCitation":"(Hasda et al., 2020)"},"properties":{"noteIndex":0},"schema":"https://github.com/citation-style-language/schema/raw/master/csl-citation.json"}</w:instrText>
      </w:r>
      <w:r w:rsidR="00D02FE9">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D02FE9">
        <w:rPr>
          <w:rFonts w:ascii="Times New Roman" w:hAnsi="Times New Roman" w:cs="Times New Roman"/>
          <w:sz w:val="24"/>
          <w:szCs w:val="24"/>
        </w:rPr>
        <w:fldChar w:fldCharType="end"/>
      </w:r>
      <w:r w:rsidR="006F6910">
        <w:rPr>
          <w:rFonts w:ascii="Times New Roman" w:hAnsi="Times New Roman" w:cs="Times New Roman"/>
          <w:sz w:val="24"/>
          <w:szCs w:val="24"/>
        </w:rPr>
        <w:t xml:space="preserve"> conducted a time series modeling employing</w:t>
      </w:r>
      <w:r w:rsidR="006F6910" w:rsidRPr="006F6910">
        <w:rPr>
          <w:rFonts w:ascii="Times New Roman" w:hAnsi="Times New Roman" w:cs="Times New Roman"/>
          <w:sz w:val="24"/>
          <w:szCs w:val="24"/>
        </w:rPr>
        <w:t xml:space="preserve"> a nonlinear autoregressive exogenous model (NARX) </w:t>
      </w:r>
      <w:r w:rsidR="006F6910">
        <w:rPr>
          <w:rFonts w:ascii="Times New Roman" w:hAnsi="Times New Roman" w:cs="Times New Roman"/>
          <w:sz w:val="24"/>
          <w:szCs w:val="24"/>
        </w:rPr>
        <w:t xml:space="preserve">that was trained using the </w:t>
      </w:r>
      <w:r w:rsidR="006F6910" w:rsidRPr="006F6910">
        <w:rPr>
          <w:rFonts w:ascii="Times New Roman" w:hAnsi="Times New Roman" w:cs="Times New Roman"/>
          <w:sz w:val="24"/>
          <w:szCs w:val="24"/>
        </w:rPr>
        <w:t>Bayesian Regularization (BR) algorit</w:t>
      </w:r>
      <w:r w:rsidR="006F6910">
        <w:rPr>
          <w:rFonts w:ascii="Times New Roman" w:hAnsi="Times New Roman" w:cs="Times New Roman"/>
          <w:sz w:val="24"/>
          <w:szCs w:val="24"/>
        </w:rPr>
        <w:t xml:space="preserve">hm. They used </w:t>
      </w:r>
      <w:r w:rsidR="006F6910" w:rsidRPr="006F6910">
        <w:rPr>
          <w:rFonts w:ascii="Times New Roman" w:hAnsi="Times New Roman" w:cs="Times New Roman"/>
          <w:sz w:val="24"/>
          <w:szCs w:val="24"/>
        </w:rPr>
        <w:t xml:space="preserve">time series data </w:t>
      </w:r>
      <w:r w:rsidR="00967C4A">
        <w:rPr>
          <w:rFonts w:ascii="Times New Roman" w:hAnsi="Times New Roman" w:cs="Times New Roman"/>
          <w:sz w:val="24"/>
          <w:szCs w:val="24"/>
        </w:rPr>
        <w:t xml:space="preserve">containing weekly </w:t>
      </w:r>
      <w:r w:rsidR="006F6910" w:rsidRPr="006F6910">
        <w:rPr>
          <w:rFonts w:ascii="Times New Roman" w:hAnsi="Times New Roman" w:cs="Times New Roman"/>
          <w:sz w:val="24"/>
          <w:szCs w:val="24"/>
        </w:rPr>
        <w:t>rainfall, temper</w:t>
      </w:r>
      <w:r w:rsidR="00967C4A">
        <w:rPr>
          <w:rFonts w:ascii="Times New Roman" w:hAnsi="Times New Roman" w:cs="Times New Roman"/>
          <w:sz w:val="24"/>
          <w:szCs w:val="24"/>
        </w:rPr>
        <w:t>ature, humidity and evaporation</w:t>
      </w:r>
      <w:r w:rsidR="006F6910">
        <w:rPr>
          <w:rFonts w:ascii="Times New Roman" w:hAnsi="Times New Roman" w:cs="Times New Roman"/>
          <w:sz w:val="24"/>
          <w:szCs w:val="24"/>
        </w:rPr>
        <w:t xml:space="preserve"> </w:t>
      </w:r>
      <w:r w:rsidR="006F6910" w:rsidRPr="006F6910">
        <w:rPr>
          <w:rFonts w:ascii="Times New Roman" w:hAnsi="Times New Roman" w:cs="Times New Roman"/>
          <w:sz w:val="24"/>
          <w:szCs w:val="24"/>
        </w:rPr>
        <w:t xml:space="preserve">during </w:t>
      </w:r>
      <w:r w:rsidR="00967C4A">
        <w:rPr>
          <w:rFonts w:ascii="Times New Roman" w:hAnsi="Times New Roman" w:cs="Times New Roman"/>
          <w:sz w:val="24"/>
          <w:szCs w:val="24"/>
        </w:rPr>
        <w:t xml:space="preserve">the period </w:t>
      </w:r>
      <w:r w:rsidR="006F6910" w:rsidRPr="006F6910">
        <w:rPr>
          <w:rFonts w:ascii="Times New Roman" w:hAnsi="Times New Roman" w:cs="Times New Roman"/>
          <w:sz w:val="24"/>
          <w:szCs w:val="24"/>
        </w:rPr>
        <w:t>1980–2017 to forecast GWL</w:t>
      </w:r>
      <w:r w:rsidR="006F6910">
        <w:rPr>
          <w:rFonts w:ascii="Times New Roman" w:hAnsi="Times New Roman" w:cs="Times New Roman"/>
          <w:sz w:val="24"/>
          <w:szCs w:val="24"/>
        </w:rPr>
        <w:t>.</w:t>
      </w:r>
      <w:r w:rsidR="00D146EF">
        <w:rPr>
          <w:rFonts w:ascii="Times New Roman" w:hAnsi="Times New Roman" w:cs="Times New Roman"/>
          <w:sz w:val="24"/>
          <w:szCs w:val="24"/>
        </w:rPr>
        <w:t xml:space="preserve"> Salem et al. </w:t>
      </w:r>
      <w:r w:rsidR="00443CEF">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{"citationItems":[{"id":"ITEM-1","itemData":{"DOI":"10.1016/j.agwat.2018.06.011","ISSN":"03783774","author":[{"dropping-particle":"","family":"Salem","given":"Golam Saleh Ahmed","non-dropping-particle":"","parse-names":false,"suffix":""},{"dropping-particle":"","family":"Kazama","given":"So","non-dropping-particle":"","parse-names":false,"suffix":""},{"dropping-particle":"","family":"Shahid","given":"Shamsuddin","non-dropping-particle":"","parse-names":false,"suffix":""},{"dropping-particle":"","family":"Dey","given":"Nepal C.","non-dropping-particle":"","parse-names":false,"suffix":""}],"container-title":"Agricultural Water Management","id":"ITEM-1","issued":{"date-parts":[["2018","9"]]},"page":"33-42","title":"Impacts of climate change on groundwater level and irrigation cost in a groundwater dependent irrigated region","type":"article-journal","volume":"208"},"uris":["http://www.mendeley.com/documents/?uuid=1f91681f-4e3f-473f-bdcc-8b267678a40e"]}],"mendeley":{"formattedCitation":"(Salem et al., 2018)","manualFormatting":"(2018)","plainTextFormattedCitation":"(Salem et al., 2018)","previouslyFormattedCitation":"(Salem et al., 2018)"},"properties":{"noteIndex":0},"schema":"https://github.com/citation-style-language/schema/raw/master/csl-citation.json"}</w:instrText>
      </w:r>
      <w:r w:rsidR="00443CEF">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(2018)</w:t>
      </w:r>
      <w:r w:rsidR="00443CEF">
        <w:rPr>
          <w:rFonts w:ascii="Times New Roman" w:hAnsi="Times New Roman" w:cs="Times New Roman"/>
          <w:sz w:val="24"/>
          <w:szCs w:val="24"/>
        </w:rPr>
        <w:fldChar w:fldCharType="end"/>
      </w:r>
      <w:r w:rsidR="00135AB5" w:rsidRPr="00947CE9">
        <w:rPr>
          <w:rFonts w:ascii="Times New Roman" w:hAnsi="Times New Roman" w:cs="Times New Roman"/>
          <w:sz w:val="24"/>
          <w:szCs w:val="24"/>
        </w:rPr>
        <w:t xml:space="preserve"> </w:t>
      </w:r>
      <w:r w:rsidR="00D146EF">
        <w:rPr>
          <w:rFonts w:ascii="Times New Roman" w:hAnsi="Times New Roman" w:cs="Times New Roman"/>
          <w:sz w:val="24"/>
          <w:szCs w:val="24"/>
        </w:rPr>
        <w:t xml:space="preserve">conducted a study, again on a limited scale (i.e., only on a </w:t>
      </w:r>
      <w:r w:rsidR="00962F68">
        <w:rPr>
          <w:rFonts w:ascii="Times New Roman" w:hAnsi="Times New Roman" w:cs="Times New Roman"/>
          <w:sz w:val="24"/>
          <w:szCs w:val="24"/>
        </w:rPr>
        <w:t>north</w:t>
      </w:r>
      <w:r w:rsidR="00D146EF">
        <w:rPr>
          <w:rFonts w:ascii="Times New Roman" w:hAnsi="Times New Roman" w:cs="Times New Roman"/>
          <w:sz w:val="24"/>
          <w:szCs w:val="24"/>
        </w:rPr>
        <w:t xml:space="preserve">western district of Bangladesh, namely, Rajshahi), where the goal was to </w:t>
      </w:r>
      <w:r w:rsidR="00967C4A">
        <w:rPr>
          <w:rFonts w:ascii="Times New Roman" w:hAnsi="Times New Roman" w:cs="Times New Roman"/>
          <w:sz w:val="24"/>
          <w:szCs w:val="24"/>
        </w:rPr>
        <w:t>analyze</w:t>
      </w:r>
      <w:r w:rsidR="00D146EF">
        <w:rPr>
          <w:rFonts w:ascii="Times New Roman" w:hAnsi="Times New Roman" w:cs="Times New Roman"/>
          <w:sz w:val="24"/>
          <w:szCs w:val="24"/>
        </w:rPr>
        <w:t xml:space="preserve"> the </w:t>
      </w:r>
      <w:r w:rsidR="00967C4A">
        <w:rPr>
          <w:rFonts w:ascii="Times New Roman" w:hAnsi="Times New Roman" w:cs="Times New Roman"/>
          <w:sz w:val="24"/>
          <w:szCs w:val="24"/>
        </w:rPr>
        <w:t xml:space="preserve">effect </w:t>
      </w:r>
      <w:r w:rsidR="00D146EF" w:rsidRPr="00D146EF">
        <w:rPr>
          <w:rFonts w:ascii="Times New Roman" w:hAnsi="Times New Roman" w:cs="Times New Roman"/>
          <w:sz w:val="24"/>
          <w:szCs w:val="24"/>
        </w:rPr>
        <w:t>o</w:t>
      </w:r>
      <w:r w:rsidR="00967C4A">
        <w:rPr>
          <w:rFonts w:ascii="Times New Roman" w:hAnsi="Times New Roman" w:cs="Times New Roman"/>
          <w:sz w:val="24"/>
          <w:szCs w:val="24"/>
        </w:rPr>
        <w:t>f climate change on groundwater-</w:t>
      </w:r>
      <w:r w:rsidR="00D146EF" w:rsidRPr="00D146EF">
        <w:rPr>
          <w:rFonts w:ascii="Times New Roman" w:hAnsi="Times New Roman" w:cs="Times New Roman"/>
          <w:sz w:val="24"/>
          <w:szCs w:val="24"/>
        </w:rPr>
        <w:t>dependent irrigation</w:t>
      </w:r>
      <w:r w:rsidR="00D146EF">
        <w:rPr>
          <w:rFonts w:ascii="Times New Roman" w:hAnsi="Times New Roman" w:cs="Times New Roman"/>
          <w:sz w:val="24"/>
          <w:szCs w:val="24"/>
        </w:rPr>
        <w:t xml:space="preserve">. As an intermediate output, Salem et al. </w:t>
      </w:r>
      <w:r w:rsidR="00962F68">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{"citationItems":[{"id":"ITEM-1","itemData":{"DOI":"10.1007/s10668-019-00395-4","ISSN":"1387-585X","author":[{"dropping-particle":"","family":"Salam","given":"Roquia","non-dropping-particle":"","parse-names":false,"suffix":""},{"dropping-particle":"","family":"Towfiqul Islam","given":"Abu Reza Md.","non-dropping-particle":"","parse-names":false,"suffix":""},{"dropping-particle":"","family":"Islam","given":"Shakibul","non-dropping-particle":"","parse-names":false,"suffix":""}],"container-title":"Environment, Development and Sustainability","id":"ITEM-1","issue":"5","issued":{"date-parts":[["2020","6"]]},"page":"4509-4535","title":"Spatiotemporal distribution and prediction of groundwater level linked to ENSO teleconnection indices in the northwestern region of Bangladesh","type":"article-journal","volume":"22"},"uris":["http://www.mendeley.com/documents/?uuid=09ed20bb-bd2a-442c-a9d4-e5fb59abdc66"]}],"mendeley":{"formattedCitation":"(Salam et al., 2020)","manualFormatting":"(2020)","plainTextFormattedCitation":"(Salam et al., 2020)","previouslyFormattedCitation":"(Salam et al., 2020)"},"properties":{"noteIndex":0},"schema":"https://github.com/citation-style-language/schema/raw/master/csl-citation.json"}</w:instrText>
      </w:r>
      <w:r w:rsidR="00962F68">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962F68">
        <w:rPr>
          <w:rFonts w:ascii="Times New Roman" w:hAnsi="Times New Roman" w:cs="Times New Roman"/>
          <w:sz w:val="24"/>
          <w:szCs w:val="24"/>
        </w:rPr>
        <w:fldChar w:fldCharType="end"/>
      </w:r>
      <w:r w:rsidR="00962F68">
        <w:rPr>
          <w:rFonts w:ascii="Times New Roman" w:hAnsi="Times New Roman" w:cs="Times New Roman"/>
          <w:sz w:val="24"/>
          <w:szCs w:val="24"/>
        </w:rPr>
        <w:t xml:space="preserve"> </w:t>
      </w:r>
      <w:r w:rsidR="00D146EF">
        <w:rPr>
          <w:rFonts w:ascii="Times New Roman" w:hAnsi="Times New Roman" w:cs="Times New Roman"/>
          <w:sz w:val="24"/>
          <w:szCs w:val="24"/>
        </w:rPr>
        <w:t>predicted the GWL using a Support Vector Machine based model from the projected climactic variables.</w:t>
      </w:r>
      <w:r w:rsidR="005A44C5">
        <w:rPr>
          <w:rFonts w:ascii="Times New Roman" w:hAnsi="Times New Roman" w:cs="Times New Roman"/>
          <w:sz w:val="24"/>
          <w:szCs w:val="24"/>
        </w:rPr>
        <w:t xml:space="preserve"> Salam et al. </w:t>
      </w:r>
      <w:r w:rsidR="00443CEF">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{"citationItems":[{"id":"ITEM-1","itemData":{"DOI":"10.1007/s10668-019-00395-4","ISSN":"1387-585X","author":[{"dropping-particle":"","family":"Salam","given":"Roquia","non-dropping-particle":"","parse-names":false,"suffix":""},{"dropping-particle":"","family":"Towfiqul Islam","given":"Abu Reza Md.","non-dropping-particle":"","parse-names":false,"suffix":""},{"dropping-particle":"","family":"Islam","given":"Shakibul","non-dropping-particle":"","parse-names":false,"suffix":""}],"container-title":"Environment, Development and Sustainability","id":"ITEM-1","issue":"5","issued":{"date-parts":[["2020","6"]]},"page":"4509-4535","title":"Spatiotemporal distribution and prediction of groundwater level linked to ENSO teleconnection indices in the northwestern region of Bangladesh","type":"article-journal","volume":"22"},"uris":["http://www.mendeley.com/documents/?uuid=09ed20bb-bd2a-442c-a9d4-e5fb59abdc66"]}],"mendeley":{"formattedCitation":"(Salam et al., 2020)","manualFormatting":"(2020)","plainTextFormattedCitation":"(Salam et al., 2020)","previouslyFormattedCitation":"(Salam et al., 2020)"},"properties":{"noteIndex":0},"schema":"https://github.com/citation-style-language/schema/raw/master/csl-citation.json"}</w:instrText>
      </w:r>
      <w:r w:rsidR="00443CEF">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443CEF">
        <w:rPr>
          <w:rFonts w:ascii="Times New Roman" w:hAnsi="Times New Roman" w:cs="Times New Roman"/>
          <w:sz w:val="24"/>
          <w:szCs w:val="24"/>
        </w:rPr>
        <w:fldChar w:fldCharType="end"/>
      </w:r>
      <w:r w:rsidR="00C40D5D" w:rsidRPr="00947CE9">
        <w:rPr>
          <w:rFonts w:ascii="Times New Roman" w:hAnsi="Times New Roman" w:cs="Times New Roman"/>
          <w:sz w:val="24"/>
          <w:szCs w:val="24"/>
        </w:rPr>
        <w:t xml:space="preserve"> </w:t>
      </w:r>
      <w:r w:rsidR="005A44C5">
        <w:rPr>
          <w:rFonts w:ascii="Times New Roman" w:hAnsi="Times New Roman" w:cs="Times New Roman"/>
          <w:sz w:val="24"/>
          <w:szCs w:val="24"/>
        </w:rPr>
        <w:t>explored</w:t>
      </w:r>
      <w:r w:rsidR="005A44C5" w:rsidRPr="005A44C5">
        <w:rPr>
          <w:rFonts w:ascii="Times New Roman" w:hAnsi="Times New Roman" w:cs="Times New Roman"/>
          <w:sz w:val="24"/>
          <w:szCs w:val="24"/>
        </w:rPr>
        <w:t xml:space="preserve"> the relationship between groundwater</w:t>
      </w:r>
      <w:r w:rsidR="005A44C5">
        <w:rPr>
          <w:rFonts w:ascii="Times New Roman" w:hAnsi="Times New Roman" w:cs="Times New Roman"/>
          <w:sz w:val="24"/>
          <w:szCs w:val="24"/>
        </w:rPr>
        <w:t xml:space="preserve"> </w:t>
      </w:r>
      <w:r w:rsidR="005A44C5" w:rsidRPr="005A44C5">
        <w:rPr>
          <w:rFonts w:ascii="Times New Roman" w:hAnsi="Times New Roman" w:cs="Times New Roman"/>
          <w:sz w:val="24"/>
          <w:szCs w:val="24"/>
        </w:rPr>
        <w:t>level and El-Nino Southern Oscillation (ENSO) teleconnection indices during 1981–2017</w:t>
      </w:r>
      <w:r w:rsidR="005A44C5">
        <w:rPr>
          <w:rFonts w:ascii="Times New Roman" w:hAnsi="Times New Roman" w:cs="Times New Roman"/>
          <w:sz w:val="24"/>
          <w:szCs w:val="24"/>
        </w:rPr>
        <w:t xml:space="preserve"> in the </w:t>
      </w:r>
      <w:r w:rsidR="005A44C5" w:rsidRPr="005A44C5">
        <w:rPr>
          <w:rFonts w:ascii="Times New Roman" w:hAnsi="Times New Roman" w:cs="Times New Roman"/>
          <w:sz w:val="24"/>
          <w:szCs w:val="24"/>
        </w:rPr>
        <w:t>northwestern region</w:t>
      </w:r>
      <w:r w:rsidR="005A44C5">
        <w:rPr>
          <w:rFonts w:ascii="Times New Roman" w:hAnsi="Times New Roman" w:cs="Times New Roman"/>
          <w:sz w:val="24"/>
          <w:szCs w:val="24"/>
        </w:rPr>
        <w:t xml:space="preserve"> of Bangladesh covering 34600 km</w:t>
      </w:r>
      <w:r w:rsidR="005A44C5" w:rsidRPr="005A44C5">
        <w:rPr>
          <w:rFonts w:ascii="Times New Roman" w:hAnsi="Times New Roman" w:cs="Times New Roman"/>
          <w:sz w:val="24"/>
          <w:szCs w:val="24"/>
          <w:vertAlign w:val="superscript"/>
        </w:rPr>
        <w:t>2</w:t>
      </w:r>
      <w:r w:rsidR="005A44C5">
        <w:rPr>
          <w:rFonts w:ascii="Times New Roman" w:hAnsi="Times New Roman" w:cs="Times New Roman"/>
          <w:sz w:val="24"/>
          <w:szCs w:val="24"/>
        </w:rPr>
        <w:t xml:space="preserve"> area. As a sub-aim, they also predicted </w:t>
      </w:r>
      <w:r w:rsidR="001F6003">
        <w:rPr>
          <w:rFonts w:ascii="Times New Roman" w:hAnsi="Times New Roman" w:cs="Times New Roman"/>
          <w:sz w:val="24"/>
          <w:szCs w:val="24"/>
        </w:rPr>
        <w:t>GWL</w:t>
      </w:r>
      <w:r w:rsidR="005A44C5" w:rsidRPr="005A44C5">
        <w:rPr>
          <w:rFonts w:ascii="Times New Roman" w:hAnsi="Times New Roman" w:cs="Times New Roman"/>
          <w:sz w:val="24"/>
          <w:szCs w:val="24"/>
        </w:rPr>
        <w:t xml:space="preserve"> changes from 2018</w:t>
      </w:r>
      <w:r w:rsidR="005A44C5">
        <w:rPr>
          <w:rFonts w:ascii="Times New Roman" w:hAnsi="Times New Roman" w:cs="Times New Roman"/>
          <w:sz w:val="24"/>
          <w:szCs w:val="24"/>
        </w:rPr>
        <w:t xml:space="preserve"> </w:t>
      </w:r>
      <w:r w:rsidR="005A44C5" w:rsidRPr="005A44C5">
        <w:rPr>
          <w:rFonts w:ascii="Times New Roman" w:hAnsi="Times New Roman" w:cs="Times New Roman"/>
          <w:sz w:val="24"/>
          <w:szCs w:val="24"/>
        </w:rPr>
        <w:t xml:space="preserve">to 2025 </w:t>
      </w:r>
      <w:r w:rsidR="00967C4A">
        <w:rPr>
          <w:rFonts w:ascii="Times New Roman" w:hAnsi="Times New Roman" w:cs="Times New Roman"/>
          <w:sz w:val="24"/>
          <w:szCs w:val="24"/>
        </w:rPr>
        <w:t>leveraging ARIMA model</w:t>
      </w:r>
      <w:r w:rsidR="005A44C5">
        <w:rPr>
          <w:rFonts w:ascii="Times New Roman" w:hAnsi="Times New Roman" w:cs="Times New Roman"/>
          <w:sz w:val="24"/>
          <w:szCs w:val="24"/>
        </w:rPr>
        <w:t xml:space="preserve">. </w:t>
      </w:r>
      <w:r w:rsidR="00F9412E">
        <w:rPr>
          <w:rFonts w:ascii="Times New Roman" w:hAnsi="Times New Roman" w:cs="Times New Roman"/>
          <w:sz w:val="24"/>
          <w:szCs w:val="24"/>
        </w:rPr>
        <w:t xml:space="preserve">Another recent study by </w:t>
      </w:r>
      <w:r w:rsidR="00022BE2">
        <w:rPr>
          <w:rFonts w:ascii="Times New Roman" w:hAnsi="Times New Roman" w:cs="Times New Roman"/>
          <w:sz w:val="24"/>
          <w:szCs w:val="24"/>
        </w:rPr>
        <w:t>Hoque and Adhikary</w:t>
      </w:r>
      <w:r w:rsidR="00AE59E9">
        <w:rPr>
          <w:rFonts w:ascii="Times New Roman" w:hAnsi="Times New Roman" w:cs="Times New Roman"/>
          <w:sz w:val="24"/>
          <w:szCs w:val="24"/>
        </w:rPr>
        <w:t xml:space="preserve"> </w:t>
      </w:r>
      <w:r w:rsidR="00AE59E9">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{"citationItems":[{"id":"ITEM-1","itemData":{"author":[{"dropping-particle":"","family":"Hoque","given":"Md Abrarul","non-dropping-particle":"","parse-names":false,"suffix":""},{"dropping-particle":"","family":"Adhikary","given":"Sajal Kumar","non-dropping-particle":"","parse-names":false,"suffix":""}],"container-title":"5th International Conference on Civil Engineering for Sustainable Development (ICCESD 2020),7~9 February 2020, KUET, Khulna, Bangladesh","id":"ITEM-1","issued":{"date-parts":[["2020"]]},"title":"Prediction of groundwater level using artificial neural network and multivariate time series models","type":"article-journal"},"uris":["http://www.mendeley.com/documents/?uuid=c24d6878-e5f8-49cb-bd64-c644f6f4edcc"]}],"mendeley":{"formattedCitation":"(Hoque and Adhikary, 2020)","manualFormatting":"(2020)","plainTextFormattedCitation":"(Hoque and Adhikary, 2020)","previouslyFormattedCitation":"(Hoque and Adhikary, 2020)"},"properties":{"noteIndex":0},"schema":"https://github.com/citation-style-language/schema/raw/master/csl-citation.json"}</w:instrText>
      </w:r>
      <w:r w:rsidR="00AE59E9">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(2020)</w:t>
      </w:r>
      <w:r w:rsidR="00AE59E9">
        <w:rPr>
          <w:rFonts w:ascii="Times New Roman" w:hAnsi="Times New Roman" w:cs="Times New Roman"/>
          <w:sz w:val="24"/>
          <w:szCs w:val="24"/>
        </w:rPr>
        <w:fldChar w:fldCharType="end"/>
      </w:r>
      <w:r w:rsidR="00022BE2">
        <w:rPr>
          <w:rFonts w:ascii="Times New Roman" w:hAnsi="Times New Roman" w:cs="Times New Roman"/>
          <w:sz w:val="24"/>
          <w:szCs w:val="24"/>
        </w:rPr>
        <w:t xml:space="preserve"> made an effort to predict GWL using the weekly GWL and rainfall data leveraging the power of </w:t>
      </w:r>
      <w:r w:rsidR="00022BE2" w:rsidRPr="00022BE2">
        <w:rPr>
          <w:rFonts w:ascii="Times New Roman" w:hAnsi="Times New Roman" w:cs="Times New Roman"/>
          <w:sz w:val="24"/>
          <w:szCs w:val="24"/>
        </w:rPr>
        <w:t>ANN and autoregressive integrated moving average</w:t>
      </w:r>
      <w:r w:rsidR="00022BE2">
        <w:rPr>
          <w:rFonts w:ascii="Times New Roman" w:hAnsi="Times New Roman" w:cs="Times New Roman"/>
          <w:sz w:val="24"/>
          <w:szCs w:val="24"/>
        </w:rPr>
        <w:t xml:space="preserve"> </w:t>
      </w:r>
      <w:r w:rsidR="00022BE2" w:rsidRPr="00022BE2">
        <w:rPr>
          <w:rFonts w:ascii="Times New Roman" w:hAnsi="Times New Roman" w:cs="Times New Roman"/>
          <w:sz w:val="24"/>
          <w:szCs w:val="24"/>
        </w:rPr>
        <w:t>with exogenous variable (ARIMAX) time series models</w:t>
      </w:r>
      <w:r w:rsidR="00022BE2">
        <w:rPr>
          <w:rFonts w:ascii="Times New Roman" w:hAnsi="Times New Roman" w:cs="Times New Roman"/>
          <w:sz w:val="24"/>
          <w:szCs w:val="24"/>
        </w:rPr>
        <w:t xml:space="preserve">. However, </w:t>
      </w:r>
      <w:del w:id="44" w:author="Author" w:date="2021-06-29T00:27:00Z">
        <w:r w:rsidR="00022BE2" w:rsidDel="00CE4FDD">
          <w:rPr>
            <w:rFonts w:ascii="Times New Roman" w:hAnsi="Times New Roman" w:cs="Times New Roman"/>
            <w:sz w:val="24"/>
            <w:szCs w:val="24"/>
          </w:rPr>
          <w:delText xml:space="preserve">there </w:delText>
        </w:r>
      </w:del>
      <w:ins w:id="45" w:author="Author" w:date="2021-06-29T00:27:00Z">
        <w:del w:id="46" w:author="Author" w:date="2021-07-24T16:41:00Z">
          <w:r w:rsidR="00CE4FDD" w:rsidDel="007B12D7">
            <w:rPr>
              <w:rFonts w:ascii="Times New Roman" w:hAnsi="Times New Roman" w:cs="Times New Roman"/>
              <w:sz w:val="24"/>
              <w:szCs w:val="24"/>
            </w:rPr>
            <w:delText>this</w:delText>
          </w:r>
        </w:del>
      </w:ins>
      <w:ins w:id="47" w:author="Author" w:date="2021-07-24T16:41:00Z">
        <w:r w:rsidR="007B12D7">
          <w:rPr>
            <w:rFonts w:ascii="Times New Roman" w:hAnsi="Times New Roman" w:cs="Times New Roman"/>
            <w:sz w:val="24"/>
            <w:szCs w:val="24"/>
          </w:rPr>
          <w:t xml:space="preserve">their </w:t>
        </w:r>
      </w:ins>
      <w:r w:rsidR="00022BE2">
        <w:rPr>
          <w:rFonts w:ascii="Times New Roman" w:hAnsi="Times New Roman" w:cs="Times New Roman"/>
          <w:sz w:val="24"/>
          <w:szCs w:val="24"/>
        </w:rPr>
        <w:t xml:space="preserve">work is only limited to one </w:t>
      </w:r>
      <w:r w:rsidR="00285D89">
        <w:rPr>
          <w:rFonts w:ascii="Times New Roman" w:hAnsi="Times New Roman" w:cs="Times New Roman"/>
          <w:sz w:val="24"/>
          <w:szCs w:val="24"/>
        </w:rPr>
        <w:t xml:space="preserve">of the </w:t>
      </w:r>
      <w:r w:rsidR="00962F68">
        <w:rPr>
          <w:rFonts w:ascii="Times New Roman" w:hAnsi="Times New Roman" w:cs="Times New Roman"/>
          <w:sz w:val="24"/>
          <w:szCs w:val="24"/>
        </w:rPr>
        <w:t xml:space="preserve">western </w:t>
      </w:r>
      <w:r w:rsidR="00022BE2">
        <w:rPr>
          <w:rFonts w:ascii="Times New Roman" w:hAnsi="Times New Roman" w:cs="Times New Roman"/>
          <w:sz w:val="24"/>
          <w:szCs w:val="24"/>
        </w:rPr>
        <w:t>district</w:t>
      </w:r>
      <w:r w:rsidR="00285D89">
        <w:rPr>
          <w:rFonts w:ascii="Times New Roman" w:hAnsi="Times New Roman" w:cs="Times New Roman"/>
          <w:sz w:val="24"/>
          <w:szCs w:val="24"/>
        </w:rPr>
        <w:t>s</w:t>
      </w:r>
      <w:r w:rsidR="00022BE2">
        <w:rPr>
          <w:rFonts w:ascii="Times New Roman" w:hAnsi="Times New Roman" w:cs="Times New Roman"/>
          <w:sz w:val="24"/>
          <w:szCs w:val="24"/>
        </w:rPr>
        <w:t xml:space="preserve">, namely, Kushtia. </w:t>
      </w:r>
    </w:p>
    <w:p w14:paraId="0712F333" w14:textId="44C17D91" w:rsidR="003C33F4" w:rsidRDefault="0088784C" w:rsidP="006C283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While there are several studies attempting to predict GWL in Bangladesh (as discussed above), most of these studies leveraged historical time series data and or meteorological factors rather than investigating the relationship of GWL with factors influencing </w:t>
      </w:r>
      <w:r w:rsidR="0054535B">
        <w:rPr>
          <w:rFonts w:ascii="Times New Roman" w:hAnsi="Times New Roman" w:cs="Times New Roman"/>
          <w:sz w:val="24"/>
          <w:szCs w:val="24"/>
        </w:rPr>
        <w:t>groundwater</w:t>
      </w:r>
      <w:r w:rsidR="007628A9">
        <w:rPr>
          <w:rFonts w:ascii="Times New Roman" w:hAnsi="Times New Roman" w:cs="Times New Roman"/>
          <w:sz w:val="24"/>
          <w:szCs w:val="24"/>
        </w:rPr>
        <w:t>.</w:t>
      </w:r>
      <w:r w:rsidR="00AD727F">
        <w:rPr>
          <w:rFonts w:ascii="Times New Roman" w:hAnsi="Times New Roman" w:cs="Times New Roman"/>
          <w:sz w:val="24"/>
          <w:szCs w:val="24"/>
        </w:rPr>
        <w:t xml:space="preserve"> </w:t>
      </w:r>
      <w:r w:rsidR="00BC3D16" w:rsidRPr="0021588B">
        <w:rPr>
          <w:rFonts w:ascii="Times New Roman" w:hAnsi="Times New Roman" w:cs="Times New Roman"/>
          <w:sz w:val="24"/>
          <w:szCs w:val="24"/>
        </w:rPr>
        <w:t xml:space="preserve">The groundwater level is assumed to be intricately related to various </w:t>
      </w:r>
      <w:r w:rsidR="00BC3D16">
        <w:rPr>
          <w:rFonts w:ascii="Times New Roman" w:hAnsi="Times New Roman" w:cs="Times New Roman"/>
          <w:sz w:val="24"/>
          <w:szCs w:val="24"/>
        </w:rPr>
        <w:t>hydrogeological</w:t>
      </w:r>
      <w:r w:rsidR="00BC3D16" w:rsidRPr="0021588B">
        <w:rPr>
          <w:rFonts w:ascii="Times New Roman" w:hAnsi="Times New Roman" w:cs="Times New Roman"/>
          <w:sz w:val="24"/>
          <w:szCs w:val="24"/>
        </w:rPr>
        <w:t xml:space="preserve"> factors (HGFs). </w:t>
      </w:r>
      <w:r w:rsidR="00830EBD">
        <w:rPr>
          <w:rFonts w:ascii="Times New Roman" w:hAnsi="Times New Roman" w:cs="Times New Roman"/>
          <w:sz w:val="24"/>
          <w:szCs w:val="24"/>
        </w:rPr>
        <w:t>For instance</w:t>
      </w:r>
      <w:r w:rsidR="00830EBD" w:rsidRPr="001C0CF3">
        <w:rPr>
          <w:rFonts w:ascii="Times New Roman" w:hAnsi="Times New Roman" w:cs="Times New Roman"/>
          <w:sz w:val="24"/>
          <w:szCs w:val="24"/>
        </w:rPr>
        <w:t xml:space="preserve">, influence of the thickness and permeability of the upper clay on </w:t>
      </w:r>
      <w:r w:rsidR="00830EBD">
        <w:rPr>
          <w:rFonts w:ascii="Times New Roman" w:hAnsi="Times New Roman" w:cs="Times New Roman"/>
          <w:sz w:val="24"/>
          <w:szCs w:val="24"/>
        </w:rPr>
        <w:t>GWL</w:t>
      </w:r>
      <w:r w:rsidR="00830EBD" w:rsidRPr="001C0CF3">
        <w:rPr>
          <w:rFonts w:ascii="Times New Roman" w:hAnsi="Times New Roman" w:cs="Times New Roman"/>
          <w:sz w:val="24"/>
          <w:szCs w:val="24"/>
        </w:rPr>
        <w:t xml:space="preserve"> behavior has been discussed under National Water Management Plan (NWMP) study</w:t>
      </w:r>
      <w:r w:rsidR="00830EBD">
        <w:rPr>
          <w:rFonts w:ascii="Times New Roman" w:hAnsi="Times New Roman" w:cs="Times New Roman"/>
          <w:sz w:val="24"/>
          <w:szCs w:val="24"/>
        </w:rPr>
        <w:t xml:space="preserve"> in Bangladesh</w:t>
      </w:r>
      <w:r w:rsidR="00830EBD" w:rsidRPr="001C0CF3">
        <w:rPr>
          <w:rFonts w:ascii="Times New Roman" w:hAnsi="Times New Roman" w:cs="Times New Roman"/>
          <w:sz w:val="24"/>
          <w:szCs w:val="24"/>
        </w:rPr>
        <w:t xml:space="preserve"> </w:t>
      </w:r>
      <w:r w:rsidR="00830EBD">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{"citationItems":[{"id":"ITEM-1","itemData":{"author":[{"dropping-particle":"","family":"WARPO","given":"","non-dropping-particle":"","parse-names":false,"suffix":""}],"id":"ITEM-1","issued":{"date-parts":[["2000"]]},"title":"Draft Development Strategy (DDS), Estimation of groundwater resources, Annex-C, Appendix 6, National Water Management Plan, Water Resources Planning Organization, Ministry of Water Resources","type":"report"},"uris":["http://www.mendeley.com/documents/?uuid=7fb8cfc8-95a8-4dbb-9fbc-61686223f561","http://www.mendeley.com/documents/?uuid=c0b90bdc-ea8a-469f-94d5-cf7891242494"]}],"mendeley":{"formattedCitation":"(WARPO, 2000)","plainTextFormattedCitation":"(WARPO, 2000)","previouslyFormattedCitation":"(WARPO, 2000)"},"properties":{"noteIndex":0},"schema":"https://github.com/citation-style-language/schema/raw/master/csl-citation.json"}</w:instrText>
      </w:r>
      <w:r w:rsidR="00830EBD">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(WARPO, 2000)</w:t>
      </w:r>
      <w:r w:rsidR="00830EBD">
        <w:rPr>
          <w:rFonts w:ascii="Times New Roman" w:hAnsi="Times New Roman" w:cs="Times New Roman"/>
          <w:sz w:val="24"/>
          <w:szCs w:val="24"/>
        </w:rPr>
        <w:fldChar w:fldCharType="end"/>
      </w:r>
      <w:r w:rsidR="0058696D">
        <w:rPr>
          <w:rFonts w:ascii="Times New Roman" w:hAnsi="Times New Roman" w:cs="Times New Roman"/>
          <w:sz w:val="24"/>
          <w:szCs w:val="24"/>
        </w:rPr>
        <w:t>.</w:t>
      </w:r>
      <w:r w:rsidR="00830EBD" w:rsidRPr="001C0CF3">
        <w:rPr>
          <w:rFonts w:ascii="Times New Roman" w:hAnsi="Times New Roman" w:cs="Times New Roman"/>
          <w:sz w:val="24"/>
          <w:szCs w:val="24"/>
        </w:rPr>
        <w:t xml:space="preserve"> </w:t>
      </w:r>
      <w:r w:rsidR="00E24A2E">
        <w:rPr>
          <w:rFonts w:ascii="Times New Roman" w:hAnsi="Times New Roman" w:cs="Times New Roman"/>
          <w:sz w:val="24"/>
          <w:szCs w:val="24"/>
        </w:rPr>
        <w:t xml:space="preserve">On the other hand, in </w:t>
      </w:r>
      <w:r w:rsidR="00E24A2E">
        <w:rPr>
          <w:rStyle w:val="FootnoteReference"/>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{"citationItems":[{"id":"ITEM-1","itemData":{"DOI":"10.1007/s10661-020-08790-5","ISSN":"1573-2959","abstract":"The increasing trend of population growth along with the rapid groundwater-based agricultural expansion and decreasing trend of mean annual rainfall in the Northwest region of Bangladesh has been exacerbating the declination of groundwater for further expansion. Therefore, the present study attempts to demarcate the potential groundwater abstraction zones from the assessment of potential recharge and available recharge. Potential recharge was obtained with commonly used geospatial-based weighted linear combination (WLC) technique. Here, WLC analysis was based on eight factors related to physiographic (e.g. drainage density, lineament density, slope), geomorphologic (e.g. geomorphology, lithology, soil), land use and land cover (LULC) and hydrology (i.e. rainfall). Available net recharge was assessed for the period 1993–2017 by employing the water table fluctuation method. Finally, the resultant map on potential abstraction was characterized into five different classes, viz. ‘very low’, ‘low’, ‘moderate’, ‘high’ and ‘very high’. The derived map reveals that ‘very high’ potential zone is distributed along the Teesta river floodplain, especially the northeastern part. In contrast, the Barind Tract (i.e. the southwestern and the southcentral parts) area shows ‘very low’ groundwater prospect. Such fused interpretations are expected to contribute to the planning of integrated management of water resources.","author":[{"dropping-particle":"","family":"Nowreen","given":"Sara","non-dropping-particle":"","parse-names":false,"suffix":""},{"dropping-particle":"","family":"Newton","given":"Imran Hossain","non-dropping-particle":"","parse-names":false,"suffix":""},{"dropping-particle":"","family":"Zzaman","given":"Rashed Uz","non-dropping-particle":"","parse-names":false,"suffix":""},{"dropping-particle":"","family":"Islam","given":"A K M Saiful","non-dropping-particle":"","parse-names":false,"suffix":""},{"dropping-particle":"","family":"Islam","given":"G M Tarekul","non-dropping-particle":"","parse-names":false,"suffix":""},{"dropping-particle":"","family":"Alam","given":"Md. Saiful","non-dropping-particle":"","parse-names":false,"suffix":""}],"container-title":"Environmental Monitoring and Assessment","id":"ITEM-1","issue":"1","issued":{"date-parts":[["2021"]]},"page":"24","title":"Development of potential map for groundwater abstraction in the northwest region of Bangladesh using RS-GIS-based weighted overlay analysis and water-table-fluctuation technique","type":"article-journal","volume":"193"},"uris":["http://www.mendeley.com/documents/?uuid=d56fae5d-3f93-47bf-a519-f22f26598e3a"]}],"mendeley":{"formattedCitation":"(Nowreen et al., 2021)","manualFormatting":"Nowreen et al. (2021)","plainTextFormattedCitation":"(Nowreen et al., 2021)","previouslyFormattedCitation":"(Nowreen et al., 2021)"},"properties":{"noteIndex":0},"schema":"https://github.com/citation-style-language/schema/raw/master/csl-citation.json"}</w:instrText>
      </w:r>
      <w:r w:rsidR="00E24A2E">
        <w:rPr>
          <w:rStyle w:val="FootnoteReference"/>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 xml:space="preserve">Nowreen et al. </w:t>
      </w:r>
      <w:r w:rsidR="003E5F52">
        <w:rPr>
          <w:rFonts w:ascii="Times New Roman" w:hAnsi="Times New Roman" w:cs="Times New Roman"/>
          <w:noProof/>
          <w:sz w:val="24"/>
          <w:szCs w:val="24"/>
        </w:rPr>
        <w:t>(</w:t>
      </w:r>
      <w:r w:rsidR="003E5F52" w:rsidRPr="003E5F52">
        <w:rPr>
          <w:rFonts w:ascii="Times New Roman" w:hAnsi="Times New Roman" w:cs="Times New Roman"/>
          <w:noProof/>
          <w:sz w:val="24"/>
          <w:szCs w:val="24"/>
        </w:rPr>
        <w:t>2021)</w:t>
      </w:r>
      <w:r w:rsidR="00E24A2E">
        <w:rPr>
          <w:rStyle w:val="FootnoteReference"/>
          <w:rFonts w:ascii="Times New Roman" w:hAnsi="Times New Roman" w:cs="Times New Roman"/>
          <w:sz w:val="24"/>
          <w:szCs w:val="24"/>
        </w:rPr>
        <w:fldChar w:fldCharType="end"/>
      </w:r>
      <w:r w:rsidR="00E24A2E">
        <w:rPr>
          <w:rFonts w:ascii="Times New Roman" w:hAnsi="Times New Roman" w:cs="Times New Roman"/>
          <w:sz w:val="24"/>
          <w:szCs w:val="24"/>
        </w:rPr>
        <w:t xml:space="preserve">, </w:t>
      </w:r>
      <w:r w:rsidR="001F6003">
        <w:rPr>
          <w:rFonts w:ascii="Times New Roman" w:hAnsi="Times New Roman" w:cs="Times New Roman"/>
          <w:sz w:val="24"/>
          <w:szCs w:val="24"/>
        </w:rPr>
        <w:t xml:space="preserve">various </w:t>
      </w:r>
      <w:r w:rsidR="00E24A2E">
        <w:rPr>
          <w:rFonts w:ascii="Times New Roman" w:hAnsi="Times New Roman" w:cs="Times New Roman"/>
          <w:sz w:val="24"/>
          <w:szCs w:val="24"/>
        </w:rPr>
        <w:t>g</w:t>
      </w:r>
      <w:r w:rsidR="0058696D" w:rsidRPr="0058696D">
        <w:rPr>
          <w:rFonts w:ascii="Times New Roman" w:hAnsi="Times New Roman" w:cs="Times New Roman"/>
          <w:sz w:val="24"/>
          <w:szCs w:val="24"/>
        </w:rPr>
        <w:t xml:space="preserve">eospatial-based </w:t>
      </w:r>
      <w:r w:rsidR="001F6003">
        <w:rPr>
          <w:rFonts w:ascii="Times New Roman" w:hAnsi="Times New Roman" w:cs="Times New Roman"/>
          <w:sz w:val="24"/>
          <w:szCs w:val="24"/>
        </w:rPr>
        <w:t xml:space="preserve">indicators like </w:t>
      </w:r>
      <w:r w:rsidR="001F6003" w:rsidRPr="00830EBD">
        <w:rPr>
          <w:rFonts w:ascii="Times New Roman" w:hAnsi="Times New Roman" w:cs="Times New Roman"/>
          <w:sz w:val="24"/>
          <w:szCs w:val="24"/>
        </w:rPr>
        <w:t>lineament density,</w:t>
      </w:r>
      <w:r w:rsidR="001F6003">
        <w:rPr>
          <w:rFonts w:ascii="Times New Roman" w:hAnsi="Times New Roman" w:cs="Times New Roman"/>
          <w:sz w:val="24"/>
          <w:szCs w:val="24"/>
        </w:rPr>
        <w:t xml:space="preserve"> </w:t>
      </w:r>
      <w:r w:rsidR="001F6003" w:rsidRPr="00830EBD">
        <w:rPr>
          <w:rFonts w:ascii="Times New Roman" w:hAnsi="Times New Roman" w:cs="Times New Roman"/>
          <w:sz w:val="24"/>
          <w:szCs w:val="24"/>
        </w:rPr>
        <w:t>drainage density, geomorphology, slope</w:t>
      </w:r>
      <w:r w:rsidR="001F6003">
        <w:rPr>
          <w:rFonts w:ascii="Times New Roman" w:hAnsi="Times New Roman" w:cs="Times New Roman"/>
          <w:sz w:val="24"/>
          <w:szCs w:val="24"/>
        </w:rPr>
        <w:t>,</w:t>
      </w:r>
      <w:r w:rsidR="001F6003" w:rsidRPr="00830EBD">
        <w:rPr>
          <w:rFonts w:ascii="Times New Roman" w:hAnsi="Times New Roman" w:cs="Times New Roman"/>
          <w:sz w:val="24"/>
          <w:szCs w:val="24"/>
        </w:rPr>
        <w:t xml:space="preserve"> lithology, soil, land use and land cover (LULC)</w:t>
      </w:r>
      <w:r w:rsidR="001F6003">
        <w:rPr>
          <w:rFonts w:ascii="Times New Roman" w:hAnsi="Times New Roman" w:cs="Times New Roman"/>
          <w:sz w:val="24"/>
          <w:szCs w:val="24"/>
        </w:rPr>
        <w:t>,</w:t>
      </w:r>
      <w:r w:rsidR="001F6003" w:rsidRPr="00830EBD">
        <w:rPr>
          <w:rFonts w:ascii="Times New Roman" w:hAnsi="Times New Roman" w:cs="Times New Roman"/>
          <w:sz w:val="24"/>
          <w:szCs w:val="24"/>
        </w:rPr>
        <w:t xml:space="preserve"> and rainfall</w:t>
      </w:r>
      <w:r w:rsidR="001F6003">
        <w:rPr>
          <w:rFonts w:ascii="Times New Roman" w:hAnsi="Times New Roman" w:cs="Times New Roman"/>
          <w:sz w:val="24"/>
          <w:szCs w:val="24"/>
        </w:rPr>
        <w:t xml:space="preserve"> </w:t>
      </w:r>
      <w:r w:rsidR="00E24A2E">
        <w:rPr>
          <w:rFonts w:ascii="Times New Roman" w:hAnsi="Times New Roman" w:cs="Times New Roman"/>
          <w:sz w:val="24"/>
          <w:szCs w:val="24"/>
        </w:rPr>
        <w:t>have been</w:t>
      </w:r>
      <w:r w:rsidR="0058696D">
        <w:rPr>
          <w:rFonts w:ascii="Times New Roman" w:hAnsi="Times New Roman" w:cs="Times New Roman"/>
          <w:sz w:val="24"/>
          <w:szCs w:val="24"/>
        </w:rPr>
        <w:t xml:space="preserve"> used to </w:t>
      </w:r>
      <w:r w:rsidR="00123147">
        <w:rPr>
          <w:rFonts w:ascii="Times New Roman" w:hAnsi="Times New Roman" w:cs="Times New Roman"/>
          <w:sz w:val="24"/>
          <w:szCs w:val="24"/>
        </w:rPr>
        <w:t>assess</w:t>
      </w:r>
      <w:r w:rsidR="0058696D">
        <w:rPr>
          <w:rFonts w:ascii="Times New Roman" w:hAnsi="Times New Roman" w:cs="Times New Roman"/>
          <w:sz w:val="24"/>
          <w:szCs w:val="24"/>
        </w:rPr>
        <w:t xml:space="preserve"> groundwater resources in the </w:t>
      </w:r>
      <w:r w:rsidR="00D6355F">
        <w:rPr>
          <w:rFonts w:ascii="Times New Roman" w:hAnsi="Times New Roman" w:cs="Times New Roman"/>
          <w:sz w:val="24"/>
          <w:szCs w:val="24"/>
        </w:rPr>
        <w:t xml:space="preserve">northwestern </w:t>
      </w:r>
      <w:r w:rsidR="00E24A2E">
        <w:rPr>
          <w:rFonts w:ascii="Times New Roman" w:hAnsi="Times New Roman" w:cs="Times New Roman"/>
          <w:sz w:val="24"/>
          <w:szCs w:val="24"/>
        </w:rPr>
        <w:t xml:space="preserve">part </w:t>
      </w:r>
      <w:r w:rsidR="0058696D">
        <w:rPr>
          <w:rFonts w:ascii="Times New Roman" w:hAnsi="Times New Roman" w:cs="Times New Roman"/>
          <w:sz w:val="24"/>
          <w:szCs w:val="24"/>
        </w:rPr>
        <w:t xml:space="preserve">of the country. </w:t>
      </w:r>
      <w:r w:rsidR="00830EBD" w:rsidRPr="001C0CF3">
        <w:rPr>
          <w:rFonts w:ascii="Times New Roman" w:hAnsi="Times New Roman" w:cs="Times New Roman"/>
          <w:sz w:val="24"/>
          <w:szCs w:val="24"/>
        </w:rPr>
        <w:t>Findings in recent stud</w:t>
      </w:r>
      <w:r w:rsidR="003E5F52">
        <w:rPr>
          <w:rFonts w:ascii="Times New Roman" w:hAnsi="Times New Roman" w:cs="Times New Roman"/>
          <w:sz w:val="24"/>
          <w:szCs w:val="24"/>
        </w:rPr>
        <w:t>y</w:t>
      </w:r>
      <w:r w:rsidR="00830EBD">
        <w:rPr>
          <w:rFonts w:ascii="Times New Roman" w:hAnsi="Times New Roman" w:cs="Times New Roman"/>
          <w:sz w:val="24"/>
          <w:szCs w:val="24"/>
        </w:rPr>
        <w:t xml:space="preserve"> </w:t>
      </w:r>
      <w:r w:rsidR="00830EBD">
        <w:rPr>
          <w:rFonts w:ascii="Times New Roman" w:hAnsi="Times New Roman" w:cs="Times New Roman"/>
          <w:sz w:val="24"/>
          <w:szCs w:val="24"/>
        </w:rPr>
        <w:fldChar w:fldCharType="begin" w:fldLock="1"/>
      </w:r>
      <w:r w:rsidR="00BA1151">
        <w:rPr>
          <w:rFonts w:ascii="Times New Roman" w:hAnsi="Times New Roman" w:cs="Times New Roman"/>
          <w:sz w:val="24"/>
          <w:szCs w:val="24"/>
        </w:rPr>
        <w:instrText xml:space="preserve">ADDIN CSL_CITATION {"citationItems":[{"id":"ITEM-1","itemData":{"DOI":"10.1038/s41598-017-04159-w","ISSN":"2045-2322","abstract":"Groundwater-level fluctuations represent hydraulic responses to changes in groundwater storage due to aquifer recharge and drainage as well as to changes in stress that include water mass loading and unloading above the aquifer surface. The latter </w:instrText>
      </w:r>
      <w:r w:rsidR="00BA1151">
        <w:rPr>
          <w:rFonts w:ascii="Tahoma" w:hAnsi="Tahoma" w:cs="Tahoma"/>
          <w:sz w:val="24"/>
          <w:szCs w:val="24"/>
        </w:rPr>
        <w:instrText>�</w:instrText>
      </w:r>
      <w:r w:rsidR="00BA1151">
        <w:rPr>
          <w:rFonts w:ascii="Times New Roman" w:hAnsi="Times New Roman" w:cs="Times New Roman"/>
          <w:sz w:val="24"/>
          <w:szCs w:val="24"/>
        </w:rPr>
        <w:instrText>poroelastic</w:instrText>
      </w:r>
      <w:r w:rsidR="00BA1151">
        <w:rPr>
          <w:rFonts w:ascii="Tahoma" w:hAnsi="Tahoma" w:cs="Tahoma"/>
          <w:sz w:val="24"/>
          <w:szCs w:val="24"/>
        </w:rPr>
        <w:instrText>�</w:instrText>
      </w:r>
      <w:r w:rsidR="00BA1151">
        <w:rPr>
          <w:rFonts w:ascii="Times New Roman" w:hAnsi="Times New Roman" w:cs="Times New Roman"/>
          <w:sz w:val="24"/>
          <w:szCs w:val="24"/>
        </w:rPr>
        <w:instrText xml:space="preserve"> response of confined aquifers is a well-established phenomenon which has been demonstrated in diverse hydrogeological environments but is frequently ignored in assessments of groundwater resources. Here we present high-frequency groundwater measurements over a twelve-month period from the tropical, fluvio-deltaic Bengal Aquifer System (BAS), the largest aquifer in south Asia. The groundwater level fluctuations are dominated by the aquifer poroelastic response to changes in terrestrial water loading by processes acting over periods ranging from hours to months; the effects of groundwater flow are subordinate. Our measurements represent the first direct, quantitative identification of loading effects on groundwater levels in the BAS. Our analysis highlights the potential limitations of hydrogeological analyses which ignore loading effects in this environment. We also demonstrate the potential for employing poroelastic responses in the BAS and across other tropical fluvio-deltaic regions as a direct, in-situ measure of changes in terrestrial water storage to complement analyses from the Gravity and Climate Experiment (GRACE) mission but at much higher resolution.","author":[{"dropping-particle":"","family":"Burgess","given":"W. G.","non-dropping-particle":"","parse-names":false,"suffix":""},{"dropping-particle":"","family":"Shamsudduha","given":"M.","non-dropping-particle":"","parse-names":false,"suffix":""},{"dropping-particle":"","family":"Taylor","given":"R. G.","non-dropping-particle":"","parse-names":false,"suffix":""},{"dropping-particle":"","family":"Zahid","given":"A.","non-dropping-particle":"","parse-names":false,"suffix":""},{"dropping-particle":"","family":"Ahmed","given":"K. M.","non-dropping-particle":"","parse-names":false,"suffix":""},{"dropping-particle":"","family":"Mukherjee","given":"A.","non-dropping-particle":"","parse-names":false,"suffix":""},{"dropping-particle":"","family":"Lapworth","given":"D. J.","non-dropping-particle":"","parse-names":false,"suffix":""},{"dropping-particle":"","family":"Bense","given":"V. F.","non-dropping-particle":"","parse-names":false,"suffix":""}],"container-title":"Scientific Reports","id":"ITEM-1","issue":"1","issued":{"date-parts":[["2017","12","20"]]},"page":"3872","title":"Terrestrial water load and groundwater fluctuation in the Bengal Basin","type":"article-journal","volume":"7"},"uris":["http://www.mendeley.com/documents/?uuid=5a63c31a-dee0-4d12-8144-ef146484dd21"]}],"mendeley":{"formattedCitation":"(Burgess et al., 2017)","plainTextFormattedCitation":"(Burgess et al., 2017)","previouslyFormattedCitation":"(Burgess et al., 2017)"},"properties":{"noteIndex":0},"schema":"https://github.com/citation-style-language/schema/raw/master/csl-citation.json"}</w:instrText>
      </w:r>
      <w:r w:rsidR="00830EBD">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(Burgess et al., 2017)</w:t>
      </w:r>
      <w:r w:rsidR="00830EBD">
        <w:rPr>
          <w:rFonts w:ascii="Times New Roman" w:hAnsi="Times New Roman" w:cs="Times New Roman"/>
          <w:sz w:val="24"/>
          <w:szCs w:val="24"/>
        </w:rPr>
        <w:fldChar w:fldCharType="end"/>
      </w:r>
      <w:r w:rsidR="00830EBD">
        <w:rPr>
          <w:rFonts w:ascii="Times New Roman" w:hAnsi="Times New Roman" w:cs="Times New Roman"/>
          <w:sz w:val="24"/>
          <w:szCs w:val="24"/>
        </w:rPr>
        <w:t xml:space="preserve"> </w:t>
      </w:r>
      <w:r w:rsidR="00830EBD" w:rsidRPr="001C0CF3">
        <w:rPr>
          <w:rFonts w:ascii="Times New Roman" w:hAnsi="Times New Roman" w:cs="Times New Roman"/>
          <w:sz w:val="24"/>
          <w:szCs w:val="24"/>
        </w:rPr>
        <w:t>indicate the accuracy of the traditional borehole water level measurement as a means to monitor groundwater storage and recharge on the largest fluvio-deltaic aquifer system including the Bengal Delta.</w:t>
      </w:r>
      <w:r w:rsidR="00830EBD">
        <w:rPr>
          <w:rFonts w:ascii="Times New Roman" w:hAnsi="Times New Roman" w:cs="Times New Roman"/>
          <w:sz w:val="24"/>
          <w:szCs w:val="24"/>
        </w:rPr>
        <w:t xml:space="preserve"> </w:t>
      </w:r>
      <w:r w:rsidR="00BC3D16" w:rsidRPr="0021588B">
        <w:rPr>
          <w:rFonts w:ascii="Times New Roman" w:hAnsi="Times New Roman" w:cs="Times New Roman"/>
          <w:sz w:val="24"/>
          <w:szCs w:val="24"/>
        </w:rPr>
        <w:t xml:space="preserve">However, the intricate relationship between and among these </w:t>
      </w:r>
      <w:r w:rsidR="00747288">
        <w:rPr>
          <w:rFonts w:ascii="Times New Roman" w:hAnsi="Times New Roman" w:cs="Times New Roman"/>
          <w:sz w:val="24"/>
          <w:szCs w:val="24"/>
        </w:rPr>
        <w:t>hydrogeological</w:t>
      </w:r>
      <w:r w:rsidR="00747288" w:rsidRPr="0021588B">
        <w:rPr>
          <w:rFonts w:ascii="Times New Roman" w:hAnsi="Times New Roman" w:cs="Times New Roman"/>
          <w:sz w:val="24"/>
          <w:szCs w:val="24"/>
        </w:rPr>
        <w:t xml:space="preserve"> factors</w:t>
      </w:r>
      <w:r w:rsidR="00830EBD">
        <w:rPr>
          <w:rFonts w:ascii="Times New Roman" w:hAnsi="Times New Roman" w:cs="Times New Roman"/>
          <w:sz w:val="24"/>
          <w:szCs w:val="24"/>
        </w:rPr>
        <w:t xml:space="preserve"> </w:t>
      </w:r>
      <w:r w:rsidR="00BC3D16" w:rsidRPr="0021588B">
        <w:rPr>
          <w:rFonts w:ascii="Times New Roman" w:hAnsi="Times New Roman" w:cs="Times New Roman"/>
          <w:sz w:val="24"/>
          <w:szCs w:val="24"/>
        </w:rPr>
        <w:t xml:space="preserve">and the actual groundwater level </w:t>
      </w:r>
      <w:r w:rsidR="00E24A2E">
        <w:rPr>
          <w:rFonts w:ascii="Times New Roman" w:hAnsi="Times New Roman" w:cs="Times New Roman"/>
          <w:sz w:val="24"/>
          <w:szCs w:val="24"/>
        </w:rPr>
        <w:t xml:space="preserve">has not been hitherto </w:t>
      </w:r>
      <w:r w:rsidR="00747288">
        <w:rPr>
          <w:rFonts w:ascii="Times New Roman" w:hAnsi="Times New Roman" w:cs="Times New Roman"/>
          <w:sz w:val="24"/>
          <w:szCs w:val="24"/>
        </w:rPr>
        <w:t>investigated</w:t>
      </w:r>
      <w:r w:rsidR="00E24A2E">
        <w:rPr>
          <w:rFonts w:ascii="Times New Roman" w:hAnsi="Times New Roman" w:cs="Times New Roman"/>
          <w:sz w:val="24"/>
          <w:szCs w:val="24"/>
        </w:rPr>
        <w:t>, particularly in the context of predicting GWL</w:t>
      </w:r>
      <w:r w:rsidR="00BC3D16" w:rsidRPr="0021588B">
        <w:rPr>
          <w:rFonts w:ascii="Times New Roman" w:hAnsi="Times New Roman" w:cs="Times New Roman"/>
          <w:sz w:val="24"/>
          <w:szCs w:val="24"/>
        </w:rPr>
        <w:t xml:space="preserve">. </w:t>
      </w:r>
      <w:r w:rsidR="00AD727F">
        <w:rPr>
          <w:rFonts w:ascii="Times New Roman" w:hAnsi="Times New Roman" w:cs="Times New Roman"/>
          <w:sz w:val="24"/>
          <w:szCs w:val="24"/>
        </w:rPr>
        <w:t xml:space="preserve">This research </w:t>
      </w:r>
      <w:r w:rsidR="00A50E2A">
        <w:rPr>
          <w:rFonts w:ascii="Times New Roman" w:hAnsi="Times New Roman" w:cs="Times New Roman"/>
          <w:sz w:val="24"/>
          <w:szCs w:val="24"/>
        </w:rPr>
        <w:t>gap, particularly in the context of Bangladesh</w:t>
      </w:r>
      <w:r w:rsidR="00AD727F">
        <w:rPr>
          <w:rFonts w:ascii="Times New Roman" w:hAnsi="Times New Roman" w:cs="Times New Roman"/>
          <w:sz w:val="24"/>
          <w:szCs w:val="24"/>
        </w:rPr>
        <w:t xml:space="preserve"> is addressed in this work. Also, most of previous works are limited to a particular area of Bangladesh whereas we here present a country-wide study. </w:t>
      </w:r>
      <w:r w:rsidR="0054535B">
        <w:rPr>
          <w:rFonts w:ascii="Times New Roman" w:hAnsi="Times New Roman" w:cs="Times New Roman"/>
          <w:sz w:val="24"/>
          <w:szCs w:val="24"/>
        </w:rPr>
        <w:t>Thus</w:t>
      </w:r>
      <w:r w:rsidR="00AD727F">
        <w:rPr>
          <w:rFonts w:ascii="Times New Roman" w:hAnsi="Times New Roman" w:cs="Times New Roman"/>
          <w:sz w:val="24"/>
          <w:szCs w:val="24"/>
        </w:rPr>
        <w:t xml:space="preserve">, </w:t>
      </w:r>
      <w:r w:rsidR="006C2834">
        <w:rPr>
          <w:rFonts w:ascii="Times New Roman" w:hAnsi="Times New Roman" w:cs="Times New Roman"/>
          <w:sz w:val="24"/>
          <w:szCs w:val="24"/>
        </w:rPr>
        <w:t>our</w:t>
      </w:r>
      <w:r w:rsidR="0054535B" w:rsidRPr="00947CE9">
        <w:rPr>
          <w:rFonts w:ascii="Times New Roman" w:hAnsi="Times New Roman" w:cs="Times New Roman"/>
          <w:sz w:val="24"/>
          <w:szCs w:val="24"/>
        </w:rPr>
        <w:t xml:space="preserve"> </w:t>
      </w:r>
      <w:r w:rsidR="005B7A8E" w:rsidRPr="00947CE9">
        <w:rPr>
          <w:rFonts w:ascii="Times New Roman" w:hAnsi="Times New Roman" w:cs="Times New Roman"/>
          <w:sz w:val="24"/>
          <w:szCs w:val="24"/>
        </w:rPr>
        <w:t>objective</w:t>
      </w:r>
      <w:r w:rsidR="00B83C74" w:rsidRPr="00947CE9">
        <w:rPr>
          <w:rFonts w:ascii="Times New Roman" w:hAnsi="Times New Roman" w:cs="Times New Roman"/>
          <w:sz w:val="24"/>
          <w:szCs w:val="24"/>
        </w:rPr>
        <w:t xml:space="preserve"> </w:t>
      </w:r>
      <w:r w:rsidR="006C2834">
        <w:rPr>
          <w:rFonts w:ascii="Times New Roman" w:hAnsi="Times New Roman" w:cs="Times New Roman"/>
          <w:sz w:val="24"/>
          <w:szCs w:val="24"/>
        </w:rPr>
        <w:t>revolves around</w:t>
      </w:r>
      <w:r w:rsidR="00B83C74" w:rsidRPr="00947CE9">
        <w:rPr>
          <w:rFonts w:ascii="Times New Roman" w:hAnsi="Times New Roman" w:cs="Times New Roman"/>
          <w:sz w:val="24"/>
          <w:szCs w:val="24"/>
        </w:rPr>
        <w:t xml:space="preserve"> develop</w:t>
      </w:r>
      <w:r w:rsidR="006C2834">
        <w:rPr>
          <w:rFonts w:ascii="Times New Roman" w:hAnsi="Times New Roman" w:cs="Times New Roman"/>
          <w:sz w:val="24"/>
          <w:szCs w:val="24"/>
        </w:rPr>
        <w:t>ing</w:t>
      </w:r>
      <w:r w:rsidR="00B83C74" w:rsidRPr="00947CE9">
        <w:rPr>
          <w:rFonts w:ascii="Times New Roman" w:hAnsi="Times New Roman" w:cs="Times New Roman"/>
          <w:sz w:val="24"/>
          <w:szCs w:val="24"/>
        </w:rPr>
        <w:t xml:space="preserve"> </w:t>
      </w:r>
      <w:r w:rsidR="00022BE2">
        <w:rPr>
          <w:rFonts w:ascii="Times New Roman" w:hAnsi="Times New Roman" w:cs="Times New Roman"/>
          <w:sz w:val="24"/>
          <w:szCs w:val="24"/>
        </w:rPr>
        <w:t>yet another machine learning based model</w:t>
      </w:r>
      <w:r w:rsidR="00B83C74" w:rsidRPr="00947CE9">
        <w:rPr>
          <w:rFonts w:ascii="Times New Roman" w:hAnsi="Times New Roman" w:cs="Times New Roman"/>
          <w:sz w:val="24"/>
          <w:szCs w:val="24"/>
        </w:rPr>
        <w:t xml:space="preserve"> to predict </w:t>
      </w:r>
      <w:r w:rsidR="00022BE2">
        <w:rPr>
          <w:rFonts w:ascii="Times New Roman" w:hAnsi="Times New Roman" w:cs="Times New Roman"/>
          <w:sz w:val="24"/>
          <w:szCs w:val="24"/>
        </w:rPr>
        <w:t xml:space="preserve">the </w:t>
      </w:r>
      <w:r w:rsidR="00B83C74" w:rsidRPr="00947CE9">
        <w:rPr>
          <w:rFonts w:ascii="Times New Roman" w:hAnsi="Times New Roman" w:cs="Times New Roman"/>
          <w:sz w:val="24"/>
          <w:szCs w:val="24"/>
        </w:rPr>
        <w:t>groundwater level</w:t>
      </w:r>
      <w:r w:rsidR="0054535B">
        <w:rPr>
          <w:rFonts w:ascii="Times New Roman" w:hAnsi="Times New Roman" w:cs="Times New Roman"/>
          <w:sz w:val="24"/>
          <w:szCs w:val="24"/>
        </w:rPr>
        <w:t>, albeit through</w:t>
      </w:r>
      <w:r w:rsidR="00022BE2">
        <w:rPr>
          <w:rFonts w:ascii="Times New Roman" w:hAnsi="Times New Roman" w:cs="Times New Roman"/>
          <w:sz w:val="24"/>
          <w:szCs w:val="24"/>
        </w:rPr>
        <w:t xml:space="preserve"> </w:t>
      </w:r>
      <w:r w:rsidR="0054535B">
        <w:rPr>
          <w:rFonts w:ascii="Times New Roman" w:hAnsi="Times New Roman" w:cs="Times New Roman"/>
          <w:sz w:val="24"/>
          <w:szCs w:val="24"/>
        </w:rPr>
        <w:t xml:space="preserve">taking </w:t>
      </w:r>
      <w:r w:rsidR="00022BE2">
        <w:rPr>
          <w:rFonts w:ascii="Times New Roman" w:hAnsi="Times New Roman" w:cs="Times New Roman"/>
          <w:sz w:val="24"/>
          <w:szCs w:val="24"/>
        </w:rPr>
        <w:t>a detour from the already published works that have mostly focused on time series data and</w:t>
      </w:r>
      <w:r w:rsidR="003C33F4">
        <w:rPr>
          <w:rFonts w:ascii="Times New Roman" w:hAnsi="Times New Roman" w:cs="Times New Roman"/>
          <w:sz w:val="24"/>
          <w:szCs w:val="24"/>
        </w:rPr>
        <w:t xml:space="preserve"> </w:t>
      </w:r>
      <w:r w:rsidR="003C33F4" w:rsidRPr="00947CE9">
        <w:rPr>
          <w:rFonts w:ascii="Times New Roman" w:hAnsi="Times New Roman" w:cs="Times New Roman"/>
          <w:sz w:val="24"/>
          <w:szCs w:val="24"/>
        </w:rPr>
        <w:t>meteorological factors</w:t>
      </w:r>
      <w:r w:rsidR="003C33F4">
        <w:rPr>
          <w:rFonts w:ascii="Times New Roman" w:hAnsi="Times New Roman" w:cs="Times New Roman"/>
          <w:sz w:val="24"/>
          <w:szCs w:val="24"/>
        </w:rPr>
        <w:t xml:space="preserve"> for such predictions</w:t>
      </w:r>
      <w:r w:rsidR="0054535B">
        <w:rPr>
          <w:rFonts w:ascii="Times New Roman" w:hAnsi="Times New Roman" w:cs="Times New Roman"/>
          <w:sz w:val="24"/>
          <w:szCs w:val="24"/>
        </w:rPr>
        <w:t xml:space="preserve"> and</w:t>
      </w:r>
      <w:r w:rsidR="00470EE8">
        <w:rPr>
          <w:rFonts w:ascii="Times New Roman" w:hAnsi="Times New Roman" w:cs="Times New Roman"/>
          <w:sz w:val="24"/>
          <w:szCs w:val="24"/>
        </w:rPr>
        <w:t xml:space="preserve"> focus</w:t>
      </w:r>
      <w:r w:rsidR="0054535B">
        <w:rPr>
          <w:rFonts w:ascii="Times New Roman" w:hAnsi="Times New Roman" w:cs="Times New Roman"/>
          <w:sz w:val="24"/>
          <w:szCs w:val="24"/>
        </w:rPr>
        <w:t>ing</w:t>
      </w:r>
      <w:r w:rsidR="00470EE8">
        <w:rPr>
          <w:rFonts w:ascii="Times New Roman" w:hAnsi="Times New Roman" w:cs="Times New Roman"/>
          <w:sz w:val="24"/>
          <w:szCs w:val="24"/>
        </w:rPr>
        <w:t xml:space="preserve"> on different </w:t>
      </w:r>
      <w:r w:rsidR="00470EE8" w:rsidRPr="00947CE9">
        <w:rPr>
          <w:rFonts w:ascii="Times New Roman" w:hAnsi="Times New Roman" w:cs="Times New Roman"/>
          <w:sz w:val="24"/>
          <w:szCs w:val="24"/>
        </w:rPr>
        <w:t>hydrogeological factors (i.e., slope, elevation, drainage density, lithology, specific yield etc.)</w:t>
      </w:r>
      <w:r w:rsidR="00470EE8">
        <w:rPr>
          <w:rFonts w:ascii="Times New Roman" w:hAnsi="Times New Roman" w:cs="Times New Roman"/>
          <w:sz w:val="24"/>
          <w:szCs w:val="24"/>
        </w:rPr>
        <w:t xml:space="preserve"> as influential factors for groundwater.</w:t>
      </w:r>
      <w:r w:rsidR="00746AD3">
        <w:rPr>
          <w:rFonts w:ascii="Times New Roman" w:hAnsi="Times New Roman" w:cs="Times New Roman"/>
          <w:sz w:val="24"/>
          <w:szCs w:val="24"/>
        </w:rPr>
        <w:t xml:space="preserve"> </w:t>
      </w:r>
      <w:r w:rsidR="003C33F4">
        <w:rPr>
          <w:rFonts w:ascii="Times New Roman" w:hAnsi="Times New Roman" w:cs="Times New Roman"/>
          <w:sz w:val="24"/>
          <w:szCs w:val="24"/>
        </w:rPr>
        <w:t xml:space="preserve">This </w:t>
      </w:r>
      <w:r w:rsidR="00595C5D">
        <w:rPr>
          <w:rFonts w:ascii="Times New Roman" w:hAnsi="Times New Roman" w:cs="Times New Roman"/>
          <w:sz w:val="24"/>
          <w:szCs w:val="24"/>
        </w:rPr>
        <w:t>paper</w:t>
      </w:r>
      <w:r w:rsidR="003C33F4">
        <w:rPr>
          <w:rFonts w:ascii="Times New Roman" w:hAnsi="Times New Roman" w:cs="Times New Roman"/>
          <w:sz w:val="24"/>
          <w:szCs w:val="24"/>
        </w:rPr>
        <w:t xml:space="preserve"> makes the following key contributions:</w:t>
      </w:r>
    </w:p>
    <w:p w14:paraId="66AA27D2" w14:textId="4FA363B1" w:rsidR="008C6EA7" w:rsidRDefault="00470EE8" w:rsidP="00747288">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We propose a methodology and develop a model leveraging the power of machine learning (ML) techniques </w:t>
      </w:r>
      <w:r w:rsidR="00747288">
        <w:rPr>
          <w:rFonts w:ascii="Times New Roman" w:hAnsi="Times New Roman" w:cs="Times New Roman"/>
          <w:sz w:val="24"/>
          <w:szCs w:val="24"/>
        </w:rPr>
        <w:t>to learn</w:t>
      </w:r>
      <w:r>
        <w:rPr>
          <w:rFonts w:ascii="Times New Roman" w:hAnsi="Times New Roman" w:cs="Times New Roman"/>
          <w:sz w:val="24"/>
          <w:szCs w:val="24"/>
        </w:rPr>
        <w:t xml:space="preserve"> the intricate relationships between the GWL and different </w:t>
      </w:r>
      <w:r w:rsidRPr="00947CE9">
        <w:rPr>
          <w:rFonts w:ascii="Times New Roman" w:hAnsi="Times New Roman" w:cs="Times New Roman"/>
          <w:sz w:val="24"/>
          <w:szCs w:val="24"/>
        </w:rPr>
        <w:t>hydrogeological factors</w:t>
      </w:r>
      <w:r w:rsidR="00FA568F">
        <w:rPr>
          <w:rFonts w:ascii="Times New Roman" w:hAnsi="Times New Roman" w:cs="Times New Roman"/>
          <w:sz w:val="24"/>
          <w:szCs w:val="24"/>
        </w:rPr>
        <w:t xml:space="preserve"> (HGFs)</w:t>
      </w:r>
      <w:r>
        <w:rPr>
          <w:rFonts w:ascii="Times New Roman" w:hAnsi="Times New Roman" w:cs="Times New Roman"/>
          <w:sz w:val="24"/>
          <w:szCs w:val="24"/>
        </w:rPr>
        <w:t>.</w:t>
      </w:r>
      <w:r w:rsidR="00FA568F">
        <w:rPr>
          <w:rFonts w:ascii="Times New Roman" w:hAnsi="Times New Roman" w:cs="Times New Roman"/>
          <w:sz w:val="24"/>
          <w:szCs w:val="24"/>
        </w:rPr>
        <w:t xml:space="preserve"> </w:t>
      </w:r>
    </w:p>
    <w:p w14:paraId="4ED28F68" w14:textId="0E79957C" w:rsidR="003C33F4" w:rsidRDefault="00FA568F" w:rsidP="00747288">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We further identify the most influential factors</w:t>
      </w:r>
      <w:r w:rsidR="00747288">
        <w:rPr>
          <w:rFonts w:ascii="Times New Roman" w:hAnsi="Times New Roman" w:cs="Times New Roman"/>
          <w:sz w:val="24"/>
          <w:szCs w:val="24"/>
        </w:rPr>
        <w:t xml:space="preserve"> </w:t>
      </w:r>
      <w:r>
        <w:rPr>
          <w:rFonts w:ascii="Times New Roman" w:hAnsi="Times New Roman" w:cs="Times New Roman"/>
          <w:sz w:val="24"/>
          <w:szCs w:val="24"/>
        </w:rPr>
        <w:t>among the 14 HGFs considered in this study.</w:t>
      </w:r>
      <w:r w:rsidR="004C18D5">
        <w:rPr>
          <w:rFonts w:ascii="Times New Roman" w:hAnsi="Times New Roman" w:cs="Times New Roman"/>
          <w:sz w:val="24"/>
          <w:szCs w:val="24"/>
        </w:rPr>
        <w:t xml:space="preserve"> Our research reveals that </w:t>
      </w:r>
      <w:r w:rsidR="004C18D5" w:rsidRPr="004C18D5">
        <w:rPr>
          <w:rFonts w:ascii="Times New Roman" w:hAnsi="Times New Roman" w:cs="Times New Roman"/>
          <w:sz w:val="24"/>
          <w:szCs w:val="24"/>
        </w:rPr>
        <w:t xml:space="preserve">Digital Elevation Model, </w:t>
      </w:r>
      <w:del w:id="48" w:author="Author" w:date="2021-06-29T00:31:00Z">
        <w:r w:rsidR="004C18D5" w:rsidRPr="004C18D5" w:rsidDel="00CE4FDD">
          <w:rPr>
            <w:rFonts w:ascii="Times New Roman" w:hAnsi="Times New Roman" w:cs="Times New Roman"/>
            <w:sz w:val="24"/>
            <w:szCs w:val="24"/>
          </w:rPr>
          <w:delText xml:space="preserve">Specific </w:delText>
        </w:r>
      </w:del>
      <w:ins w:id="49" w:author="Author" w:date="2021-06-29T00:31:00Z">
        <w:r w:rsidR="00CE4FDD">
          <w:rPr>
            <w:rFonts w:ascii="Times New Roman" w:hAnsi="Times New Roman" w:cs="Times New Roman"/>
            <w:sz w:val="24"/>
            <w:szCs w:val="24"/>
          </w:rPr>
          <w:t>s</w:t>
        </w:r>
        <w:r w:rsidR="00CE4FDD" w:rsidRPr="004C18D5">
          <w:rPr>
            <w:rFonts w:ascii="Times New Roman" w:hAnsi="Times New Roman" w:cs="Times New Roman"/>
            <w:sz w:val="24"/>
            <w:szCs w:val="24"/>
          </w:rPr>
          <w:t xml:space="preserve">pecific </w:t>
        </w:r>
      </w:ins>
      <w:del w:id="50" w:author="Author" w:date="2021-06-29T00:31:00Z">
        <w:r w:rsidR="004C18D5" w:rsidRPr="004C18D5" w:rsidDel="00CE4FDD">
          <w:rPr>
            <w:rFonts w:ascii="Times New Roman" w:hAnsi="Times New Roman" w:cs="Times New Roman"/>
            <w:sz w:val="24"/>
            <w:szCs w:val="24"/>
          </w:rPr>
          <w:delText>Yield</w:delText>
        </w:r>
        <w:r w:rsidR="004C18D5" w:rsidDel="00CE4FDD">
          <w:rPr>
            <w:rFonts w:ascii="Times New Roman" w:hAnsi="Times New Roman" w:cs="Times New Roman"/>
            <w:sz w:val="24"/>
            <w:szCs w:val="24"/>
          </w:rPr>
          <w:delText xml:space="preserve"> </w:delText>
        </w:r>
      </w:del>
      <w:ins w:id="51" w:author="Author" w:date="2021-06-29T00:31:00Z">
        <w:r w:rsidR="00CE4FDD">
          <w:rPr>
            <w:rFonts w:ascii="Times New Roman" w:hAnsi="Times New Roman" w:cs="Times New Roman"/>
            <w:sz w:val="24"/>
            <w:szCs w:val="24"/>
          </w:rPr>
          <w:t>y</w:t>
        </w:r>
        <w:r w:rsidR="00CE4FDD" w:rsidRPr="004C18D5">
          <w:rPr>
            <w:rFonts w:ascii="Times New Roman" w:hAnsi="Times New Roman" w:cs="Times New Roman"/>
            <w:sz w:val="24"/>
            <w:szCs w:val="24"/>
          </w:rPr>
          <w:t>ield</w:t>
        </w:r>
        <w:r w:rsidR="00CE4FDD">
          <w:rPr>
            <w:rFonts w:ascii="Times New Roman" w:hAnsi="Times New Roman" w:cs="Times New Roman"/>
            <w:sz w:val="24"/>
            <w:szCs w:val="24"/>
          </w:rPr>
          <w:t xml:space="preserve"> </w:t>
        </w:r>
      </w:ins>
      <w:r w:rsidR="004C18D5">
        <w:rPr>
          <w:rFonts w:ascii="Times New Roman" w:hAnsi="Times New Roman" w:cs="Times New Roman"/>
          <w:sz w:val="24"/>
          <w:szCs w:val="24"/>
        </w:rPr>
        <w:t>and</w:t>
      </w:r>
      <w:r w:rsidR="004C18D5" w:rsidRPr="004C18D5">
        <w:rPr>
          <w:rFonts w:ascii="Times New Roman" w:hAnsi="Times New Roman" w:cs="Times New Roman"/>
          <w:sz w:val="24"/>
          <w:szCs w:val="24"/>
        </w:rPr>
        <w:t xml:space="preserve"> </w:t>
      </w:r>
      <w:del w:id="52" w:author="Author" w:date="2021-06-29T00:31:00Z">
        <w:r w:rsidR="004C18D5" w:rsidRPr="004C18D5" w:rsidDel="00CE4FDD">
          <w:rPr>
            <w:rFonts w:ascii="Times New Roman" w:hAnsi="Times New Roman" w:cs="Times New Roman"/>
            <w:sz w:val="24"/>
            <w:szCs w:val="24"/>
          </w:rPr>
          <w:delText>Lithology</w:delText>
        </w:r>
        <w:r w:rsidR="004C18D5" w:rsidDel="00CE4FDD">
          <w:rPr>
            <w:rFonts w:ascii="Times New Roman" w:hAnsi="Times New Roman" w:cs="Times New Roman"/>
            <w:sz w:val="24"/>
            <w:szCs w:val="24"/>
          </w:rPr>
          <w:delText xml:space="preserve"> </w:delText>
        </w:r>
      </w:del>
      <w:ins w:id="53" w:author="Author" w:date="2021-06-29T00:31:00Z">
        <w:r w:rsidR="00CE4FDD">
          <w:rPr>
            <w:rFonts w:ascii="Times New Roman" w:hAnsi="Times New Roman" w:cs="Times New Roman"/>
            <w:sz w:val="24"/>
            <w:szCs w:val="24"/>
          </w:rPr>
          <w:t>l</w:t>
        </w:r>
        <w:r w:rsidR="00CE4FDD" w:rsidRPr="004C18D5">
          <w:rPr>
            <w:rFonts w:ascii="Times New Roman" w:hAnsi="Times New Roman" w:cs="Times New Roman"/>
            <w:sz w:val="24"/>
            <w:szCs w:val="24"/>
          </w:rPr>
          <w:t>ithology</w:t>
        </w:r>
        <w:r w:rsidR="00CE4FDD">
          <w:rPr>
            <w:rFonts w:ascii="Times New Roman" w:hAnsi="Times New Roman" w:cs="Times New Roman"/>
            <w:sz w:val="24"/>
            <w:szCs w:val="24"/>
          </w:rPr>
          <w:t xml:space="preserve"> </w:t>
        </w:r>
      </w:ins>
      <w:r w:rsidR="004C18D5">
        <w:rPr>
          <w:rFonts w:ascii="Times New Roman" w:hAnsi="Times New Roman" w:cs="Times New Roman"/>
          <w:sz w:val="24"/>
          <w:szCs w:val="24"/>
        </w:rPr>
        <w:t>are the three most important HGFs influencing groundwater in Bangladesh. To the best of our knowledge</w:t>
      </w:r>
      <w:r w:rsidR="007D623C">
        <w:rPr>
          <w:rFonts w:ascii="Times New Roman" w:hAnsi="Times New Roman" w:cs="Times New Roman"/>
          <w:sz w:val="24"/>
          <w:szCs w:val="24"/>
        </w:rPr>
        <w:t>,</w:t>
      </w:r>
      <w:r w:rsidR="004C18D5">
        <w:rPr>
          <w:rFonts w:ascii="Times New Roman" w:hAnsi="Times New Roman" w:cs="Times New Roman"/>
          <w:sz w:val="24"/>
          <w:szCs w:val="24"/>
        </w:rPr>
        <w:t xml:space="preserve"> this is the first study to identify </w:t>
      </w:r>
      <w:r w:rsidR="00705317">
        <w:rPr>
          <w:rFonts w:ascii="Times New Roman" w:hAnsi="Times New Roman" w:cs="Times New Roman"/>
          <w:sz w:val="24"/>
          <w:szCs w:val="24"/>
        </w:rPr>
        <w:t>such</w:t>
      </w:r>
      <w:r w:rsidR="004C18D5">
        <w:rPr>
          <w:rFonts w:ascii="Times New Roman" w:hAnsi="Times New Roman" w:cs="Times New Roman"/>
          <w:sz w:val="24"/>
          <w:szCs w:val="24"/>
        </w:rPr>
        <w:t xml:space="preserve"> important </w:t>
      </w:r>
      <w:r w:rsidR="007F7503">
        <w:rPr>
          <w:rFonts w:ascii="Times New Roman" w:hAnsi="Times New Roman" w:cs="Times New Roman"/>
          <w:sz w:val="24"/>
          <w:szCs w:val="24"/>
        </w:rPr>
        <w:t>piece</w:t>
      </w:r>
      <w:r w:rsidR="00705317">
        <w:rPr>
          <w:rFonts w:ascii="Times New Roman" w:hAnsi="Times New Roman" w:cs="Times New Roman"/>
          <w:sz w:val="24"/>
          <w:szCs w:val="24"/>
        </w:rPr>
        <w:t>s</w:t>
      </w:r>
      <w:r w:rsidR="007F7503">
        <w:rPr>
          <w:rFonts w:ascii="Times New Roman" w:hAnsi="Times New Roman" w:cs="Times New Roman"/>
          <w:sz w:val="24"/>
          <w:szCs w:val="24"/>
        </w:rPr>
        <w:t xml:space="preserve"> of knowledge thereby extending the knowledgebase of understanding groundwater recharge in Bangladesh.</w:t>
      </w:r>
      <w:r w:rsidR="004C18D5">
        <w:rPr>
          <w:rFonts w:ascii="Times New Roman" w:hAnsi="Times New Roman" w:cs="Times New Roman"/>
          <w:sz w:val="24"/>
          <w:szCs w:val="24"/>
        </w:rPr>
        <w:t xml:space="preserve">  </w:t>
      </w:r>
    </w:p>
    <w:p w14:paraId="18392ED1" w14:textId="4CC48DEC" w:rsidR="00470EE8" w:rsidRDefault="00470EE8" w:rsidP="007B12D7">
      <w:pPr>
        <w:pStyle w:val="ListParagraph"/>
        <w:numPr>
          <w:ilvl w:val="0"/>
          <w:numId w:val="5"/>
        </w:numPr>
        <w:spacing w:line="480" w:lineRule="auto"/>
        <w:jc w:val="both"/>
        <w:rPr>
          <w:rFonts w:ascii="Times New Roman" w:hAnsi="Times New Roman" w:cs="Times New Roman"/>
          <w:sz w:val="24"/>
          <w:szCs w:val="24"/>
        </w:rPr>
      </w:pPr>
      <w:r w:rsidRPr="00470EE8">
        <w:rPr>
          <w:rFonts w:ascii="Times New Roman" w:hAnsi="Times New Roman" w:cs="Times New Roman"/>
          <w:sz w:val="24"/>
          <w:szCs w:val="24"/>
        </w:rPr>
        <w:t>In Bangladesh</w:t>
      </w:r>
      <w:r w:rsidR="00746AD3">
        <w:rPr>
          <w:rFonts w:ascii="Times New Roman" w:hAnsi="Times New Roman" w:cs="Times New Roman"/>
          <w:sz w:val="24"/>
          <w:szCs w:val="24"/>
        </w:rPr>
        <w:t>,</w:t>
      </w:r>
      <w:r w:rsidRPr="00470EE8">
        <w:rPr>
          <w:rFonts w:ascii="Times New Roman" w:hAnsi="Times New Roman" w:cs="Times New Roman"/>
          <w:sz w:val="24"/>
          <w:szCs w:val="24"/>
        </w:rPr>
        <w:t xml:space="preserve"> two predominant pumping modes</w:t>
      </w:r>
      <w:r w:rsidR="007F7503">
        <w:rPr>
          <w:rFonts w:ascii="Times New Roman" w:hAnsi="Times New Roman" w:cs="Times New Roman"/>
          <w:sz w:val="24"/>
          <w:szCs w:val="24"/>
        </w:rPr>
        <w:t>/technologies</w:t>
      </w:r>
      <w:r w:rsidR="00705317">
        <w:rPr>
          <w:rFonts w:ascii="Times New Roman" w:hAnsi="Times New Roman" w:cs="Times New Roman"/>
          <w:sz w:val="24"/>
          <w:szCs w:val="24"/>
        </w:rPr>
        <w:t xml:space="preserve"> (popularly referred to as groundwater technology)</w:t>
      </w:r>
      <w:r w:rsidR="00746AD3">
        <w:rPr>
          <w:rFonts w:ascii="Times New Roman" w:hAnsi="Times New Roman" w:cs="Times New Roman"/>
          <w:sz w:val="24"/>
          <w:szCs w:val="24"/>
        </w:rPr>
        <w:t>,</w:t>
      </w:r>
      <w:r w:rsidRPr="00470EE8">
        <w:rPr>
          <w:rFonts w:ascii="Times New Roman" w:hAnsi="Times New Roman" w:cs="Times New Roman"/>
          <w:sz w:val="24"/>
          <w:szCs w:val="24"/>
        </w:rPr>
        <w:t xml:space="preserve"> namely, Suction (S) and Force (F) are used for groundwater abstraction. </w:t>
      </w:r>
      <w:r>
        <w:rPr>
          <w:rFonts w:ascii="Times New Roman" w:hAnsi="Times New Roman" w:cs="Times New Roman"/>
          <w:sz w:val="24"/>
          <w:szCs w:val="24"/>
        </w:rPr>
        <w:t xml:space="preserve">We use our developed ML based </w:t>
      </w:r>
      <w:r w:rsidR="004B58A7">
        <w:rPr>
          <w:rFonts w:ascii="Times New Roman" w:hAnsi="Times New Roman" w:cs="Times New Roman"/>
          <w:sz w:val="24"/>
          <w:szCs w:val="24"/>
        </w:rPr>
        <w:t xml:space="preserve">(classification) </w:t>
      </w:r>
      <w:r>
        <w:rPr>
          <w:rFonts w:ascii="Times New Roman" w:hAnsi="Times New Roman" w:cs="Times New Roman"/>
          <w:sz w:val="24"/>
          <w:szCs w:val="24"/>
        </w:rPr>
        <w:t xml:space="preserve">models </w:t>
      </w:r>
      <w:r w:rsidR="00FA568F">
        <w:rPr>
          <w:rFonts w:ascii="Times New Roman" w:hAnsi="Times New Roman" w:cs="Times New Roman"/>
          <w:sz w:val="24"/>
          <w:szCs w:val="24"/>
        </w:rPr>
        <w:t xml:space="preserve">(using the most influential HGFs) </w:t>
      </w:r>
      <w:r>
        <w:rPr>
          <w:rFonts w:ascii="Times New Roman" w:hAnsi="Times New Roman" w:cs="Times New Roman"/>
          <w:sz w:val="24"/>
          <w:szCs w:val="24"/>
        </w:rPr>
        <w:t>to identify</w:t>
      </w:r>
      <w:r w:rsidRPr="00470EE8">
        <w:rPr>
          <w:rFonts w:ascii="Times New Roman" w:hAnsi="Times New Roman" w:cs="Times New Roman"/>
          <w:sz w:val="24"/>
          <w:szCs w:val="24"/>
        </w:rPr>
        <w:t xml:space="preserve"> which pumping </w:t>
      </w:r>
      <w:r w:rsidR="007F7503">
        <w:rPr>
          <w:rFonts w:ascii="Times New Roman" w:hAnsi="Times New Roman" w:cs="Times New Roman"/>
          <w:sz w:val="24"/>
          <w:szCs w:val="24"/>
        </w:rPr>
        <w:t xml:space="preserve">modes/technology </w:t>
      </w:r>
      <w:r w:rsidRPr="00470EE8">
        <w:rPr>
          <w:rFonts w:ascii="Times New Roman" w:hAnsi="Times New Roman" w:cs="Times New Roman"/>
          <w:sz w:val="24"/>
          <w:szCs w:val="24"/>
        </w:rPr>
        <w:t xml:space="preserve">would be appropriate </w:t>
      </w:r>
      <w:del w:id="54" w:author="Author" w:date="2021-06-29T00:31:00Z">
        <w:r w:rsidRPr="00470EE8" w:rsidDel="00CE4FDD">
          <w:rPr>
            <w:rFonts w:ascii="Times New Roman" w:hAnsi="Times New Roman" w:cs="Times New Roman"/>
            <w:sz w:val="24"/>
            <w:szCs w:val="24"/>
          </w:rPr>
          <w:delText xml:space="preserve">where </w:delText>
        </w:r>
      </w:del>
      <w:r w:rsidRPr="00470EE8">
        <w:rPr>
          <w:rFonts w:ascii="Times New Roman" w:hAnsi="Times New Roman" w:cs="Times New Roman"/>
          <w:sz w:val="24"/>
          <w:szCs w:val="24"/>
        </w:rPr>
        <w:t>in Bangladesh</w:t>
      </w:r>
      <w:ins w:id="55" w:author="Author" w:date="2021-07-24T16:42:00Z">
        <w:r w:rsidR="007B12D7">
          <w:rPr>
            <w:rFonts w:ascii="Times New Roman" w:hAnsi="Times New Roman" w:cs="Times New Roman"/>
            <w:sz w:val="24"/>
            <w:szCs w:val="24"/>
          </w:rPr>
          <w:t xml:space="preserve"> with promising accuracy</w:t>
        </w:r>
      </w:ins>
      <w:r>
        <w:rPr>
          <w:rFonts w:ascii="Times New Roman" w:hAnsi="Times New Roman" w:cs="Times New Roman"/>
          <w:sz w:val="24"/>
          <w:szCs w:val="24"/>
        </w:rPr>
        <w:t>.</w:t>
      </w:r>
      <w:r w:rsidR="00FA568F">
        <w:rPr>
          <w:rFonts w:ascii="Times New Roman" w:hAnsi="Times New Roman" w:cs="Times New Roman"/>
          <w:sz w:val="24"/>
          <w:szCs w:val="24"/>
        </w:rPr>
        <w:t xml:space="preserve"> </w:t>
      </w:r>
      <w:del w:id="56" w:author="Author" w:date="2021-07-24T16:42:00Z">
        <w:r w:rsidR="007D623C" w:rsidDel="007B12D7">
          <w:rPr>
            <w:rFonts w:ascii="Times New Roman" w:hAnsi="Times New Roman" w:cs="Times New Roman"/>
            <w:sz w:val="24"/>
            <w:szCs w:val="24"/>
          </w:rPr>
          <w:delText>O</w:delText>
        </w:r>
        <w:r w:rsidR="00705317" w:rsidRPr="00705317" w:rsidDel="007B12D7">
          <w:rPr>
            <w:rFonts w:ascii="Times New Roman" w:hAnsi="Times New Roman" w:cs="Times New Roman"/>
            <w:sz w:val="24"/>
            <w:szCs w:val="24"/>
          </w:rPr>
          <w:delText xml:space="preserve">ur best classification model is </w:delText>
        </w:r>
        <w:commentRangeStart w:id="57"/>
        <w:commentRangeStart w:id="58"/>
        <w:r w:rsidR="00705317" w:rsidRPr="00705317" w:rsidDel="007B12D7">
          <w:rPr>
            <w:rFonts w:ascii="Times New Roman" w:hAnsi="Times New Roman" w:cs="Times New Roman"/>
            <w:sz w:val="24"/>
            <w:szCs w:val="24"/>
          </w:rPr>
          <w:delText>based on the Random Forest</w:delText>
        </w:r>
        <w:r w:rsidR="00B2344B" w:rsidDel="007B12D7">
          <w:rPr>
            <w:rFonts w:ascii="Times New Roman" w:hAnsi="Times New Roman" w:cs="Times New Roman"/>
            <w:sz w:val="24"/>
            <w:szCs w:val="24"/>
          </w:rPr>
          <w:delText xml:space="preserve"> (RF)</w:delText>
        </w:r>
        <w:r w:rsidR="00705317" w:rsidRPr="00705317" w:rsidDel="007B12D7">
          <w:rPr>
            <w:rFonts w:ascii="Times New Roman" w:hAnsi="Times New Roman" w:cs="Times New Roman"/>
            <w:sz w:val="24"/>
            <w:szCs w:val="24"/>
          </w:rPr>
          <w:delText xml:space="preserve"> algorithm that achieved a promising accuracy of 89% and an excellent value of 96% for the AuROC (Area Under Receiver Operating Characteristics Curve) indicating a strong discriminant capability </w:delText>
        </w:r>
        <w:r w:rsidR="00CB49C4" w:rsidDel="007B12D7">
          <w:rPr>
            <w:rFonts w:ascii="Times New Roman" w:hAnsi="Times New Roman" w:cs="Times New Roman"/>
            <w:sz w:val="24"/>
            <w:szCs w:val="24"/>
          </w:rPr>
          <w:delText>thereof</w:delText>
        </w:r>
        <w:r w:rsidR="00705317" w:rsidRPr="00705317" w:rsidDel="007B12D7">
          <w:rPr>
            <w:rFonts w:ascii="Times New Roman" w:hAnsi="Times New Roman" w:cs="Times New Roman"/>
            <w:sz w:val="24"/>
            <w:szCs w:val="24"/>
          </w:rPr>
          <w:delText>.</w:delText>
        </w:r>
        <w:commentRangeEnd w:id="57"/>
        <w:r w:rsidR="00CE4FDD" w:rsidDel="007B12D7">
          <w:rPr>
            <w:rStyle w:val="CommentReference"/>
          </w:rPr>
          <w:commentReference w:id="57"/>
        </w:r>
      </w:del>
      <w:commentRangeEnd w:id="58"/>
      <w:r w:rsidR="007B12D7">
        <w:rPr>
          <w:rStyle w:val="CommentReference"/>
        </w:rPr>
        <w:commentReference w:id="58"/>
      </w:r>
    </w:p>
    <w:p w14:paraId="7D59EB9A" w14:textId="152EA2AA" w:rsidR="004B58A7" w:rsidRDefault="00FA568F" w:rsidP="007B12D7">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further develop regression models, again based on the most influential HGFs, to </w:t>
      </w:r>
      <w:del w:id="59" w:author="Author" w:date="2021-07-24T16:43:00Z">
        <w:r w:rsidDel="007B12D7">
          <w:rPr>
            <w:rFonts w:ascii="Times New Roman" w:hAnsi="Times New Roman" w:cs="Times New Roman"/>
            <w:sz w:val="24"/>
            <w:szCs w:val="24"/>
          </w:rPr>
          <w:delText xml:space="preserve">determine </w:delText>
        </w:r>
      </w:del>
      <w:ins w:id="60" w:author="Author" w:date="2021-07-24T16:43:00Z">
        <w:r w:rsidR="007B12D7">
          <w:rPr>
            <w:rFonts w:ascii="Times New Roman" w:hAnsi="Times New Roman" w:cs="Times New Roman"/>
            <w:sz w:val="24"/>
            <w:szCs w:val="24"/>
          </w:rPr>
          <w:t xml:space="preserve">predict </w:t>
        </w:r>
      </w:ins>
      <w:r>
        <w:rPr>
          <w:rFonts w:ascii="Times New Roman" w:hAnsi="Times New Roman" w:cs="Times New Roman"/>
          <w:sz w:val="24"/>
          <w:szCs w:val="24"/>
        </w:rPr>
        <w:t xml:space="preserve">the </w:t>
      </w:r>
      <w:commentRangeStart w:id="61"/>
      <w:commentRangeStart w:id="62"/>
      <w:r>
        <w:rPr>
          <w:rFonts w:ascii="Times New Roman" w:hAnsi="Times New Roman" w:cs="Times New Roman"/>
          <w:sz w:val="24"/>
          <w:szCs w:val="24"/>
        </w:rPr>
        <w:t xml:space="preserve">actual values for </w:t>
      </w:r>
      <w:r w:rsidR="00CB49C4">
        <w:rPr>
          <w:rFonts w:ascii="Times New Roman" w:hAnsi="Times New Roman" w:cs="Times New Roman"/>
          <w:sz w:val="24"/>
          <w:szCs w:val="24"/>
        </w:rPr>
        <w:t xml:space="preserve">the </w:t>
      </w:r>
      <w:r>
        <w:rPr>
          <w:rFonts w:ascii="Times New Roman" w:hAnsi="Times New Roman" w:cs="Times New Roman"/>
          <w:sz w:val="24"/>
          <w:szCs w:val="24"/>
        </w:rPr>
        <w:t>GWL</w:t>
      </w:r>
      <w:ins w:id="63" w:author="Author" w:date="2021-07-24T16:43:00Z">
        <w:r w:rsidR="007B12D7">
          <w:rPr>
            <w:rFonts w:ascii="Times New Roman" w:hAnsi="Times New Roman" w:cs="Times New Roman"/>
            <w:sz w:val="24"/>
            <w:szCs w:val="24"/>
          </w:rPr>
          <w:t xml:space="preserve"> through a </w:t>
        </w:r>
      </w:ins>
      <w:ins w:id="64" w:author="Author" w:date="2021-07-24T16:44:00Z">
        <w:r w:rsidR="007B12D7">
          <w:rPr>
            <w:rFonts w:ascii="Times New Roman" w:hAnsi="Times New Roman" w:cs="Times New Roman"/>
            <w:sz w:val="24"/>
            <w:szCs w:val="24"/>
          </w:rPr>
          <w:t>two-step pipeline for better accuracy</w:t>
        </w:r>
      </w:ins>
      <w:r>
        <w:rPr>
          <w:rFonts w:ascii="Times New Roman" w:hAnsi="Times New Roman" w:cs="Times New Roman"/>
          <w:sz w:val="24"/>
          <w:szCs w:val="24"/>
        </w:rPr>
        <w:t xml:space="preserve">. </w:t>
      </w:r>
      <w:del w:id="65" w:author="Author" w:date="2021-07-24T16:44:00Z">
        <w:r w:rsidDel="007B12D7">
          <w:rPr>
            <w:rFonts w:ascii="Times New Roman" w:hAnsi="Times New Roman" w:cs="Times New Roman"/>
            <w:sz w:val="24"/>
            <w:szCs w:val="24"/>
          </w:rPr>
          <w:delText xml:space="preserve">We propose a </w:delText>
        </w:r>
        <w:r w:rsidR="00CB49C4" w:rsidDel="007B12D7">
          <w:rPr>
            <w:rFonts w:ascii="Times New Roman" w:hAnsi="Times New Roman" w:cs="Times New Roman"/>
            <w:sz w:val="24"/>
            <w:szCs w:val="24"/>
          </w:rPr>
          <w:delText>two-</w:delText>
        </w:r>
        <w:r w:rsidDel="007B12D7">
          <w:rPr>
            <w:rFonts w:ascii="Times New Roman" w:hAnsi="Times New Roman" w:cs="Times New Roman"/>
            <w:sz w:val="24"/>
            <w:szCs w:val="24"/>
          </w:rPr>
          <w:delText xml:space="preserve">step pipeline </w:delText>
        </w:r>
        <w:r w:rsidR="004B58A7" w:rsidDel="007B12D7">
          <w:rPr>
            <w:rFonts w:ascii="Times New Roman" w:hAnsi="Times New Roman" w:cs="Times New Roman"/>
            <w:sz w:val="24"/>
            <w:szCs w:val="24"/>
          </w:rPr>
          <w:delText>for better accuracy</w:delText>
        </w:r>
        <w:r w:rsidR="00CB49C4" w:rsidDel="007B12D7">
          <w:rPr>
            <w:rFonts w:ascii="Times New Roman" w:hAnsi="Times New Roman" w:cs="Times New Roman"/>
            <w:sz w:val="24"/>
            <w:szCs w:val="24"/>
          </w:rPr>
          <w:delText>:</w:delText>
        </w:r>
        <w:r w:rsidR="004B58A7" w:rsidDel="007B12D7">
          <w:rPr>
            <w:rFonts w:ascii="Times New Roman" w:hAnsi="Times New Roman" w:cs="Times New Roman"/>
            <w:sz w:val="24"/>
            <w:szCs w:val="24"/>
          </w:rPr>
          <w:delText xml:space="preserve"> </w:delText>
        </w:r>
        <w:r w:rsidR="00CB49C4" w:rsidDel="007B12D7">
          <w:rPr>
            <w:rFonts w:ascii="Times New Roman" w:hAnsi="Times New Roman" w:cs="Times New Roman"/>
            <w:sz w:val="24"/>
            <w:szCs w:val="24"/>
          </w:rPr>
          <w:delText>firstly,</w:delText>
        </w:r>
        <w:r w:rsidR="004B58A7" w:rsidDel="007B12D7">
          <w:rPr>
            <w:rFonts w:ascii="Times New Roman" w:hAnsi="Times New Roman" w:cs="Times New Roman"/>
            <w:sz w:val="24"/>
            <w:szCs w:val="24"/>
          </w:rPr>
          <w:delText xml:space="preserve"> the </w:delText>
        </w:r>
        <w:r w:rsidR="00B2344B" w:rsidDel="007B12D7">
          <w:rPr>
            <w:rFonts w:ascii="Times New Roman" w:hAnsi="Times New Roman" w:cs="Times New Roman"/>
            <w:sz w:val="24"/>
            <w:szCs w:val="24"/>
          </w:rPr>
          <w:delText xml:space="preserve">RF based </w:delText>
        </w:r>
        <w:r w:rsidR="004B58A7" w:rsidDel="007B12D7">
          <w:rPr>
            <w:rFonts w:ascii="Times New Roman" w:hAnsi="Times New Roman" w:cs="Times New Roman"/>
            <w:sz w:val="24"/>
            <w:szCs w:val="24"/>
          </w:rPr>
          <w:delText>classification model is used to ‘classify’ a point as either S or F and subsequently the actual value of GWL</w:delText>
        </w:r>
        <w:r w:rsidR="00746AD3" w:rsidDel="007B12D7">
          <w:rPr>
            <w:rFonts w:ascii="Times New Roman" w:hAnsi="Times New Roman" w:cs="Times New Roman"/>
            <w:sz w:val="24"/>
            <w:szCs w:val="24"/>
          </w:rPr>
          <w:delText xml:space="preserve"> </w:delText>
        </w:r>
        <w:r w:rsidR="00CB49C4" w:rsidDel="007B12D7">
          <w:rPr>
            <w:rFonts w:ascii="Times New Roman" w:hAnsi="Times New Roman" w:cs="Times New Roman"/>
            <w:sz w:val="24"/>
            <w:szCs w:val="24"/>
          </w:rPr>
          <w:delText xml:space="preserve">is predicted </w:delText>
        </w:r>
        <w:r w:rsidR="00746AD3" w:rsidDel="007B12D7">
          <w:rPr>
            <w:rFonts w:ascii="Times New Roman" w:hAnsi="Times New Roman" w:cs="Times New Roman"/>
            <w:sz w:val="24"/>
            <w:szCs w:val="24"/>
          </w:rPr>
          <w:delText>at that</w:delText>
        </w:r>
        <w:r w:rsidR="004B58A7" w:rsidDel="007B12D7">
          <w:rPr>
            <w:rFonts w:ascii="Times New Roman" w:hAnsi="Times New Roman" w:cs="Times New Roman"/>
            <w:sz w:val="24"/>
            <w:szCs w:val="24"/>
          </w:rPr>
          <w:delText xml:space="preserve"> point </w:delText>
        </w:r>
        <w:r w:rsidR="00B2344B" w:rsidDel="007B12D7">
          <w:rPr>
            <w:rFonts w:ascii="Times New Roman" w:hAnsi="Times New Roman" w:cs="Times New Roman"/>
            <w:sz w:val="24"/>
            <w:szCs w:val="24"/>
          </w:rPr>
          <w:delText xml:space="preserve">by </w:delText>
        </w:r>
        <w:r w:rsidR="004B58A7" w:rsidDel="007B12D7">
          <w:rPr>
            <w:rFonts w:ascii="Times New Roman" w:hAnsi="Times New Roman" w:cs="Times New Roman"/>
            <w:sz w:val="24"/>
            <w:szCs w:val="24"/>
          </w:rPr>
          <w:delText xml:space="preserve">applying the appropriate </w:delText>
        </w:r>
        <w:r w:rsidR="00B2344B" w:rsidDel="007B12D7">
          <w:rPr>
            <w:rFonts w:ascii="Times New Roman" w:hAnsi="Times New Roman" w:cs="Times New Roman"/>
            <w:sz w:val="24"/>
            <w:szCs w:val="24"/>
          </w:rPr>
          <w:delText xml:space="preserve">RF based </w:delText>
        </w:r>
        <w:r w:rsidR="004B58A7" w:rsidDel="007B12D7">
          <w:rPr>
            <w:rFonts w:ascii="Times New Roman" w:hAnsi="Times New Roman" w:cs="Times New Roman"/>
            <w:sz w:val="24"/>
            <w:szCs w:val="24"/>
          </w:rPr>
          <w:delText>regression model</w:delText>
        </w:r>
        <w:r w:rsidR="00B2344B" w:rsidDel="007B12D7">
          <w:rPr>
            <w:rFonts w:ascii="Times New Roman" w:hAnsi="Times New Roman" w:cs="Times New Roman"/>
            <w:sz w:val="24"/>
            <w:szCs w:val="24"/>
          </w:rPr>
          <w:delText>, namely, S-Model</w:delText>
        </w:r>
        <w:r w:rsidR="00CB49C4" w:rsidDel="007B12D7">
          <w:rPr>
            <w:rFonts w:ascii="Times New Roman" w:hAnsi="Times New Roman" w:cs="Times New Roman"/>
            <w:sz w:val="24"/>
            <w:szCs w:val="24"/>
          </w:rPr>
          <w:delText xml:space="preserve"> (regressor model suction mode points)</w:delText>
        </w:r>
        <w:r w:rsidR="00B2344B" w:rsidDel="007B12D7">
          <w:rPr>
            <w:rFonts w:ascii="Times New Roman" w:hAnsi="Times New Roman" w:cs="Times New Roman"/>
            <w:sz w:val="24"/>
            <w:szCs w:val="24"/>
          </w:rPr>
          <w:delText xml:space="preserve"> or F-Model</w:delText>
        </w:r>
        <w:r w:rsidR="00CB49C4" w:rsidDel="007B12D7">
          <w:rPr>
            <w:rFonts w:ascii="Times New Roman" w:hAnsi="Times New Roman" w:cs="Times New Roman"/>
            <w:sz w:val="24"/>
            <w:szCs w:val="24"/>
          </w:rPr>
          <w:delText xml:space="preserve"> (regressor model for force mode </w:delText>
        </w:r>
        <w:commentRangeEnd w:id="61"/>
        <w:r w:rsidR="00CE4FDD" w:rsidDel="007B12D7">
          <w:rPr>
            <w:rStyle w:val="CommentReference"/>
          </w:rPr>
          <w:commentReference w:id="61"/>
        </w:r>
      </w:del>
      <w:commentRangeEnd w:id="62"/>
      <w:r w:rsidR="007B12D7">
        <w:rPr>
          <w:rStyle w:val="CommentReference"/>
        </w:rPr>
        <w:commentReference w:id="62"/>
      </w:r>
      <w:del w:id="66" w:author="Author" w:date="2021-07-24T16:44:00Z">
        <w:r w:rsidR="00CB49C4" w:rsidDel="007B12D7">
          <w:rPr>
            <w:rFonts w:ascii="Times New Roman" w:hAnsi="Times New Roman" w:cs="Times New Roman"/>
            <w:sz w:val="24"/>
            <w:szCs w:val="24"/>
          </w:rPr>
          <w:delText>points)</w:delText>
        </w:r>
        <w:r w:rsidR="00B2344B" w:rsidDel="007B12D7">
          <w:rPr>
            <w:rFonts w:ascii="Times New Roman" w:hAnsi="Times New Roman" w:cs="Times New Roman"/>
            <w:sz w:val="24"/>
            <w:szCs w:val="24"/>
          </w:rPr>
          <w:delText>, respectively</w:delText>
        </w:r>
        <w:r w:rsidR="004B58A7" w:rsidDel="007B12D7">
          <w:rPr>
            <w:rFonts w:ascii="Times New Roman" w:hAnsi="Times New Roman" w:cs="Times New Roman"/>
            <w:sz w:val="24"/>
            <w:szCs w:val="24"/>
          </w:rPr>
          <w:delText>.</w:delText>
        </w:r>
        <w:r w:rsidR="00B2344B" w:rsidDel="007B12D7">
          <w:rPr>
            <w:rFonts w:ascii="Times New Roman" w:hAnsi="Times New Roman" w:cs="Times New Roman"/>
            <w:sz w:val="24"/>
            <w:szCs w:val="24"/>
          </w:rPr>
          <w:delText xml:space="preserve"> Informatively, our RF </w:delText>
        </w:r>
        <w:r w:rsidR="008D5C70" w:rsidDel="007B12D7">
          <w:rPr>
            <w:rFonts w:ascii="Times New Roman" w:hAnsi="Times New Roman" w:cs="Times New Roman"/>
            <w:sz w:val="24"/>
            <w:szCs w:val="24"/>
          </w:rPr>
          <w:delText xml:space="preserve">regressor’s performance is promising as we </w:delText>
        </w:r>
        <w:r w:rsidR="00B2344B" w:rsidDel="007B12D7">
          <w:rPr>
            <w:rFonts w:ascii="Times New Roman" w:hAnsi="Times New Roman" w:cs="Times New Roman"/>
            <w:sz w:val="24"/>
            <w:szCs w:val="24"/>
          </w:rPr>
          <w:delText xml:space="preserve">achieved a Minimum Absolute Error (MAE) of less than </w:delText>
        </w:r>
        <w:r w:rsidR="008D5C70" w:rsidDel="007B12D7">
          <w:rPr>
            <w:rFonts w:ascii="Times New Roman" w:hAnsi="Times New Roman" w:cs="Times New Roman"/>
            <w:sz w:val="24"/>
            <w:szCs w:val="24"/>
          </w:rPr>
          <w:delText>1</w:delText>
        </w:r>
        <w:r w:rsidR="00B2344B" w:rsidDel="007B12D7">
          <w:rPr>
            <w:rFonts w:ascii="Times New Roman" w:hAnsi="Times New Roman" w:cs="Times New Roman"/>
            <w:sz w:val="24"/>
            <w:szCs w:val="24"/>
          </w:rPr>
          <w:delText xml:space="preserve"> for S-</w:delText>
        </w:r>
        <w:r w:rsidR="008D5C70" w:rsidDel="007B12D7">
          <w:rPr>
            <w:rFonts w:ascii="Times New Roman" w:hAnsi="Times New Roman" w:cs="Times New Roman"/>
            <w:sz w:val="24"/>
            <w:szCs w:val="24"/>
          </w:rPr>
          <w:delText>M</w:delText>
        </w:r>
        <w:r w:rsidR="00B2344B" w:rsidDel="007B12D7">
          <w:rPr>
            <w:rFonts w:ascii="Times New Roman" w:hAnsi="Times New Roman" w:cs="Times New Roman"/>
            <w:sz w:val="24"/>
            <w:szCs w:val="24"/>
          </w:rPr>
          <w:delText xml:space="preserve">odel </w:delText>
        </w:r>
        <w:r w:rsidR="000369A1" w:rsidDel="007B12D7">
          <w:rPr>
            <w:rFonts w:ascii="Times New Roman" w:hAnsi="Times New Roman" w:cs="Times New Roman"/>
            <w:sz w:val="24"/>
            <w:szCs w:val="24"/>
          </w:rPr>
          <w:delText xml:space="preserve">(lower depth) </w:delText>
        </w:r>
        <w:r w:rsidR="00B2344B" w:rsidDel="007B12D7">
          <w:rPr>
            <w:rFonts w:ascii="Times New Roman" w:hAnsi="Times New Roman" w:cs="Times New Roman"/>
            <w:sz w:val="24"/>
            <w:szCs w:val="24"/>
          </w:rPr>
          <w:delText xml:space="preserve">and </w:delText>
        </w:r>
        <w:r w:rsidR="008D5C70" w:rsidDel="007B12D7">
          <w:rPr>
            <w:rFonts w:ascii="Times New Roman" w:hAnsi="Times New Roman" w:cs="Times New Roman"/>
            <w:sz w:val="24"/>
            <w:szCs w:val="24"/>
          </w:rPr>
          <w:delText>less than 5 for F-Model</w:delText>
        </w:r>
        <w:r w:rsidR="000369A1" w:rsidDel="007B12D7">
          <w:rPr>
            <w:rFonts w:ascii="Times New Roman" w:hAnsi="Times New Roman" w:cs="Times New Roman"/>
            <w:sz w:val="24"/>
            <w:szCs w:val="24"/>
          </w:rPr>
          <w:delText xml:space="preserve"> (higher depth)</w:delText>
        </w:r>
        <w:r w:rsidR="008D5C70" w:rsidDel="007B12D7">
          <w:rPr>
            <w:rFonts w:ascii="Times New Roman" w:hAnsi="Times New Roman" w:cs="Times New Roman"/>
            <w:sz w:val="24"/>
            <w:szCs w:val="24"/>
          </w:rPr>
          <w:delText>.</w:delText>
        </w:r>
      </w:del>
    </w:p>
    <w:p w14:paraId="02C9A8A1" w14:textId="4102A225" w:rsidR="00FA568F" w:rsidRPr="003C33F4" w:rsidRDefault="004B58A7" w:rsidP="00BC3D16">
      <w:pPr>
        <w:pStyle w:val="ListParagraph"/>
        <w:numPr>
          <w:ilvl w:val="0"/>
          <w:numId w:val="5"/>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Finally, we produce </w:t>
      </w:r>
      <w:r w:rsidR="008C6EA7">
        <w:rPr>
          <w:rFonts w:ascii="Times New Roman" w:hAnsi="Times New Roman" w:cs="Times New Roman"/>
          <w:sz w:val="24"/>
          <w:szCs w:val="24"/>
        </w:rPr>
        <w:t xml:space="preserve">the </w:t>
      </w:r>
      <w:r>
        <w:rPr>
          <w:rFonts w:ascii="Times New Roman" w:hAnsi="Times New Roman" w:cs="Times New Roman"/>
          <w:sz w:val="24"/>
          <w:szCs w:val="24"/>
        </w:rPr>
        <w:t xml:space="preserve">groundwater </w:t>
      </w:r>
      <w:r w:rsidR="00B36870">
        <w:rPr>
          <w:rFonts w:ascii="Times New Roman" w:hAnsi="Times New Roman" w:cs="Times New Roman"/>
          <w:sz w:val="24"/>
          <w:szCs w:val="24"/>
        </w:rPr>
        <w:t>(</w:t>
      </w:r>
      <w:r>
        <w:rPr>
          <w:rFonts w:ascii="Times New Roman" w:hAnsi="Times New Roman" w:cs="Times New Roman"/>
          <w:sz w:val="24"/>
          <w:szCs w:val="24"/>
        </w:rPr>
        <w:t>technology</w:t>
      </w:r>
      <w:r w:rsidR="00B36870">
        <w:rPr>
          <w:rFonts w:ascii="Times New Roman" w:hAnsi="Times New Roman" w:cs="Times New Roman"/>
          <w:sz w:val="24"/>
          <w:szCs w:val="24"/>
        </w:rPr>
        <w:t>)</w:t>
      </w:r>
      <w:r>
        <w:rPr>
          <w:rFonts w:ascii="Times New Roman" w:hAnsi="Times New Roman" w:cs="Times New Roman"/>
          <w:sz w:val="24"/>
          <w:szCs w:val="24"/>
        </w:rPr>
        <w:t xml:space="preserve"> map</w:t>
      </w:r>
      <w:r w:rsidR="008D5C70">
        <w:rPr>
          <w:rFonts w:ascii="Times New Roman" w:hAnsi="Times New Roman" w:cs="Times New Roman"/>
          <w:sz w:val="24"/>
          <w:szCs w:val="24"/>
        </w:rPr>
        <w:t xml:space="preserve"> (i.e., a map</w:t>
      </w:r>
      <w:r>
        <w:rPr>
          <w:rFonts w:ascii="Times New Roman" w:hAnsi="Times New Roman" w:cs="Times New Roman"/>
          <w:sz w:val="24"/>
          <w:szCs w:val="24"/>
        </w:rPr>
        <w:t xml:space="preserve"> </w:t>
      </w:r>
      <w:r w:rsidR="008D5C70">
        <w:rPr>
          <w:rFonts w:ascii="Times New Roman" w:hAnsi="Times New Roman" w:cs="Times New Roman"/>
          <w:sz w:val="24"/>
          <w:szCs w:val="24"/>
        </w:rPr>
        <w:t xml:space="preserve">identifying the appropriate abstraction technology) </w:t>
      </w:r>
      <w:r>
        <w:rPr>
          <w:rFonts w:ascii="Times New Roman" w:hAnsi="Times New Roman" w:cs="Times New Roman"/>
          <w:sz w:val="24"/>
          <w:szCs w:val="24"/>
        </w:rPr>
        <w:t xml:space="preserve">for </w:t>
      </w:r>
      <w:r w:rsidR="008D5C70">
        <w:rPr>
          <w:rFonts w:ascii="Times New Roman" w:hAnsi="Times New Roman" w:cs="Times New Roman"/>
          <w:sz w:val="24"/>
          <w:szCs w:val="24"/>
        </w:rPr>
        <w:t xml:space="preserve">the </w:t>
      </w:r>
      <w:r>
        <w:rPr>
          <w:rFonts w:ascii="Times New Roman" w:hAnsi="Times New Roman" w:cs="Times New Roman"/>
          <w:sz w:val="24"/>
          <w:szCs w:val="24"/>
        </w:rPr>
        <w:t xml:space="preserve">whole Bangladesh. In particular, we prepare a </w:t>
      </w:r>
      <w:r w:rsidR="008D5C70">
        <w:rPr>
          <w:rFonts w:ascii="Times New Roman" w:hAnsi="Times New Roman" w:cs="Times New Roman"/>
          <w:sz w:val="24"/>
          <w:szCs w:val="24"/>
        </w:rPr>
        <w:t>2</w:t>
      </w:r>
      <w:r>
        <w:rPr>
          <w:rFonts w:ascii="Times New Roman" w:hAnsi="Times New Roman" w:cs="Times New Roman"/>
          <w:sz w:val="24"/>
          <w:szCs w:val="24"/>
        </w:rPr>
        <w:sym w:font="Symbol" w:char="F0B4"/>
      </w:r>
      <w:r w:rsidR="008D5C70">
        <w:rPr>
          <w:rFonts w:ascii="Times New Roman" w:hAnsi="Times New Roman" w:cs="Times New Roman"/>
          <w:sz w:val="24"/>
          <w:szCs w:val="24"/>
        </w:rPr>
        <w:t>2</w:t>
      </w:r>
      <w:r w:rsidR="008D5C70" w:rsidRPr="009132CE">
        <w:rPr>
          <w:rFonts w:ascii="Times New Roman" w:hAnsi="Times New Roman" w:cs="Times New Roman"/>
          <w:sz w:val="24"/>
          <w:szCs w:val="24"/>
        </w:rPr>
        <w:t>km</w:t>
      </w:r>
      <w:r w:rsidR="00E70F13">
        <w:rPr>
          <w:rFonts w:ascii="Times New Roman" w:hAnsi="Times New Roman" w:cs="Times New Roman"/>
          <w:sz w:val="24"/>
          <w:szCs w:val="24"/>
        </w:rPr>
        <w:t xml:space="preserve"> </w:t>
      </w:r>
      <w:r>
        <w:rPr>
          <w:rFonts w:ascii="Times New Roman" w:hAnsi="Times New Roman" w:cs="Times New Roman"/>
          <w:sz w:val="24"/>
          <w:szCs w:val="24"/>
        </w:rPr>
        <w:t xml:space="preserve">resolution map for Bangladesh where each grid point is identified </w:t>
      </w:r>
      <w:r w:rsidR="00F13DD3">
        <w:rPr>
          <w:rFonts w:ascii="Times New Roman" w:hAnsi="Times New Roman" w:cs="Times New Roman"/>
          <w:sz w:val="24"/>
          <w:szCs w:val="24"/>
        </w:rPr>
        <w:t xml:space="preserve">using our ML based model </w:t>
      </w:r>
      <w:r>
        <w:rPr>
          <w:rFonts w:ascii="Times New Roman" w:hAnsi="Times New Roman" w:cs="Times New Roman"/>
          <w:sz w:val="24"/>
          <w:szCs w:val="24"/>
        </w:rPr>
        <w:t>as either S (i.e., appropriate for suction mode</w:t>
      </w:r>
      <w:r w:rsidR="00E70F13">
        <w:rPr>
          <w:rFonts w:ascii="Times New Roman" w:hAnsi="Times New Roman" w:cs="Times New Roman"/>
          <w:sz w:val="24"/>
          <w:szCs w:val="24"/>
        </w:rPr>
        <w:t xml:space="preserve"> of operation</w:t>
      </w:r>
      <w:r>
        <w:rPr>
          <w:rFonts w:ascii="Times New Roman" w:hAnsi="Times New Roman" w:cs="Times New Roman"/>
          <w:sz w:val="24"/>
          <w:szCs w:val="24"/>
        </w:rPr>
        <w:t>) or F (i.e., appropriate for force mode</w:t>
      </w:r>
      <w:r w:rsidR="00E70F13">
        <w:rPr>
          <w:rFonts w:ascii="Times New Roman" w:hAnsi="Times New Roman" w:cs="Times New Roman"/>
          <w:sz w:val="24"/>
          <w:szCs w:val="24"/>
        </w:rPr>
        <w:t xml:space="preserve"> of operation</w:t>
      </w:r>
      <w:r>
        <w:rPr>
          <w:rFonts w:ascii="Times New Roman" w:hAnsi="Times New Roman" w:cs="Times New Roman"/>
          <w:sz w:val="24"/>
          <w:szCs w:val="24"/>
        </w:rPr>
        <w:t xml:space="preserve">). We also prepare a map </w:t>
      </w:r>
      <w:r w:rsidR="008D5C70">
        <w:rPr>
          <w:rFonts w:ascii="Times New Roman" w:hAnsi="Times New Roman" w:cs="Times New Roman"/>
          <w:sz w:val="24"/>
          <w:szCs w:val="24"/>
        </w:rPr>
        <w:t xml:space="preserve">at </w:t>
      </w:r>
      <w:r>
        <w:rPr>
          <w:rFonts w:ascii="Times New Roman" w:hAnsi="Times New Roman" w:cs="Times New Roman"/>
          <w:sz w:val="24"/>
          <w:szCs w:val="24"/>
        </w:rPr>
        <w:t>the</w:t>
      </w:r>
      <w:r w:rsidR="006158C0">
        <w:rPr>
          <w:rFonts w:ascii="Times New Roman" w:hAnsi="Times New Roman" w:cs="Times New Roman"/>
          <w:sz w:val="24"/>
          <w:szCs w:val="24"/>
        </w:rPr>
        <w:t xml:space="preserve"> </w:t>
      </w:r>
      <w:r>
        <w:rPr>
          <w:rFonts w:ascii="Times New Roman" w:hAnsi="Times New Roman" w:cs="Times New Roman"/>
          <w:sz w:val="24"/>
          <w:szCs w:val="24"/>
        </w:rPr>
        <w:t xml:space="preserve">same resolution where the </w:t>
      </w:r>
      <w:r w:rsidR="00F13DD3">
        <w:rPr>
          <w:rFonts w:ascii="Times New Roman" w:hAnsi="Times New Roman" w:cs="Times New Roman"/>
          <w:sz w:val="24"/>
          <w:szCs w:val="24"/>
        </w:rPr>
        <w:t xml:space="preserve">predicted </w:t>
      </w:r>
      <w:r>
        <w:rPr>
          <w:rFonts w:ascii="Times New Roman" w:hAnsi="Times New Roman" w:cs="Times New Roman"/>
          <w:sz w:val="24"/>
          <w:szCs w:val="24"/>
        </w:rPr>
        <w:t>GWL values have been plotted</w:t>
      </w:r>
      <w:r w:rsidR="00746AD3">
        <w:rPr>
          <w:rFonts w:ascii="Times New Roman" w:hAnsi="Times New Roman" w:cs="Times New Roman"/>
          <w:sz w:val="24"/>
          <w:szCs w:val="24"/>
        </w:rPr>
        <w:t>.</w:t>
      </w:r>
      <w:r w:rsidR="008D5C70">
        <w:rPr>
          <w:rFonts w:ascii="Times New Roman" w:hAnsi="Times New Roman" w:cs="Times New Roman"/>
          <w:sz w:val="24"/>
          <w:szCs w:val="24"/>
        </w:rPr>
        <w:t xml:space="preserve"> To the best of our knowledge, this is the first attempt to </w:t>
      </w:r>
      <w:r w:rsidR="007E4F5A">
        <w:rPr>
          <w:rFonts w:ascii="Times New Roman" w:hAnsi="Times New Roman" w:cs="Times New Roman"/>
          <w:sz w:val="24"/>
          <w:szCs w:val="24"/>
        </w:rPr>
        <w:t>prepare</w:t>
      </w:r>
      <w:r w:rsidR="008D5C70">
        <w:rPr>
          <w:rFonts w:ascii="Times New Roman" w:hAnsi="Times New Roman" w:cs="Times New Roman"/>
          <w:sz w:val="24"/>
          <w:szCs w:val="24"/>
        </w:rPr>
        <w:t xml:space="preserve"> a country-wide groundwater technology map</w:t>
      </w:r>
      <w:r w:rsidR="007E4F5A">
        <w:rPr>
          <w:rFonts w:ascii="Times New Roman" w:hAnsi="Times New Roman" w:cs="Times New Roman"/>
          <w:sz w:val="24"/>
          <w:szCs w:val="24"/>
        </w:rPr>
        <w:t xml:space="preserve"> as well as GWL map at such a high resolution.</w:t>
      </w:r>
      <w:r w:rsidR="008D5C70">
        <w:rPr>
          <w:rFonts w:ascii="Times New Roman" w:hAnsi="Times New Roman" w:cs="Times New Roman"/>
          <w:sz w:val="24"/>
          <w:szCs w:val="24"/>
        </w:rPr>
        <w:t xml:space="preserve"> </w:t>
      </w:r>
      <w:r w:rsidR="00FA568F">
        <w:rPr>
          <w:rFonts w:ascii="Times New Roman" w:hAnsi="Times New Roman" w:cs="Times New Roman"/>
          <w:sz w:val="24"/>
          <w:szCs w:val="24"/>
        </w:rPr>
        <w:t xml:space="preserve">   </w:t>
      </w:r>
    </w:p>
    <w:p w14:paraId="207B41DA" w14:textId="679E8063" w:rsidR="00746AD3" w:rsidDel="00CE4FDD" w:rsidRDefault="003C33F4" w:rsidP="00C328EF">
      <w:pPr>
        <w:spacing w:line="480" w:lineRule="auto"/>
        <w:jc w:val="both"/>
        <w:rPr>
          <w:del w:id="67" w:author="Author" w:date="2021-06-29T00:33:00Z"/>
          <w:rFonts w:ascii="Times New Roman" w:hAnsi="Times New Roman" w:cs="Times New Roman"/>
          <w:sz w:val="24"/>
          <w:szCs w:val="24"/>
        </w:rPr>
      </w:pPr>
      <w:r>
        <w:rPr>
          <w:rFonts w:ascii="Times New Roman" w:hAnsi="Times New Roman" w:cs="Times New Roman"/>
          <w:sz w:val="24"/>
          <w:szCs w:val="24"/>
        </w:rPr>
        <w:lastRenderedPageBreak/>
        <w:t xml:space="preserve"> </w:t>
      </w:r>
      <w:r w:rsidR="00022BE2">
        <w:rPr>
          <w:rFonts w:ascii="Times New Roman" w:hAnsi="Times New Roman" w:cs="Times New Roman"/>
          <w:sz w:val="24"/>
          <w:szCs w:val="24"/>
        </w:rPr>
        <w:t xml:space="preserve"> </w:t>
      </w:r>
    </w:p>
    <w:p w14:paraId="4FE37EAF" w14:textId="1341862C" w:rsidR="00C70C64" w:rsidRPr="00947CE9" w:rsidDel="00CE4FDD" w:rsidRDefault="00C70C64" w:rsidP="00CE4FDD">
      <w:pPr>
        <w:spacing w:line="480" w:lineRule="auto"/>
        <w:jc w:val="both"/>
        <w:rPr>
          <w:del w:id="68" w:author="Author" w:date="2021-06-29T00:33:00Z"/>
          <w:rFonts w:ascii="Times New Roman" w:hAnsi="Times New Roman" w:cs="Times New Roman"/>
          <w:sz w:val="24"/>
          <w:szCs w:val="24"/>
        </w:rPr>
      </w:pPr>
    </w:p>
    <w:p w14:paraId="342DF24C" w14:textId="238B4488" w:rsidR="00A202AB" w:rsidRDefault="00AC3A1F" w:rsidP="00C328EF">
      <w:pPr>
        <w:pStyle w:val="Heading1"/>
        <w:spacing w:line="480" w:lineRule="auto"/>
        <w:jc w:val="both"/>
        <w:rPr>
          <w:rFonts w:cs="Times New Roman"/>
          <w:sz w:val="24"/>
          <w:szCs w:val="24"/>
        </w:rPr>
      </w:pPr>
      <w:r>
        <w:rPr>
          <w:rFonts w:cs="Times New Roman"/>
          <w:sz w:val="24"/>
          <w:szCs w:val="24"/>
        </w:rPr>
        <w:t>2</w:t>
      </w:r>
      <w:r w:rsidR="00640C74" w:rsidRPr="00947CE9">
        <w:rPr>
          <w:rFonts w:cs="Times New Roman"/>
          <w:sz w:val="24"/>
          <w:szCs w:val="24"/>
        </w:rPr>
        <w:t xml:space="preserve">. </w:t>
      </w:r>
      <w:r w:rsidR="0078493D" w:rsidRPr="00947CE9">
        <w:rPr>
          <w:rFonts w:cs="Times New Roman"/>
          <w:sz w:val="24"/>
          <w:szCs w:val="24"/>
        </w:rPr>
        <w:t>Method</w:t>
      </w:r>
      <w:r w:rsidR="00F01F56">
        <w:rPr>
          <w:rFonts w:cs="Times New Roman"/>
          <w:sz w:val="24"/>
          <w:szCs w:val="24"/>
        </w:rPr>
        <w:t>s</w:t>
      </w:r>
    </w:p>
    <w:p w14:paraId="2AEA3B1C" w14:textId="60249977" w:rsidR="00536B2E" w:rsidRPr="0021588B" w:rsidRDefault="00A202AB" w:rsidP="00670BDF">
      <w:pPr>
        <w:spacing w:line="480" w:lineRule="auto"/>
        <w:jc w:val="both"/>
        <w:rPr>
          <w:rFonts w:ascii="Times New Roman" w:hAnsi="Times New Roman" w:cs="Times New Roman"/>
          <w:sz w:val="24"/>
          <w:szCs w:val="24"/>
        </w:rPr>
      </w:pPr>
      <w:r w:rsidRPr="0021588B">
        <w:rPr>
          <w:rFonts w:ascii="Times New Roman" w:hAnsi="Times New Roman" w:cs="Times New Roman"/>
          <w:sz w:val="24"/>
          <w:szCs w:val="24"/>
        </w:rPr>
        <w:t xml:space="preserve">Our methodology evolves around trying to capture this intricate relationship </w:t>
      </w:r>
      <w:r w:rsidR="00B36870">
        <w:rPr>
          <w:rFonts w:ascii="Times New Roman" w:hAnsi="Times New Roman" w:cs="Times New Roman"/>
          <w:sz w:val="24"/>
          <w:szCs w:val="24"/>
        </w:rPr>
        <w:t xml:space="preserve">between and among the HGFs and GWL </w:t>
      </w:r>
      <w:r w:rsidRPr="0021588B">
        <w:rPr>
          <w:rFonts w:ascii="Times New Roman" w:hAnsi="Times New Roman" w:cs="Times New Roman"/>
          <w:sz w:val="24"/>
          <w:szCs w:val="24"/>
        </w:rPr>
        <w:t xml:space="preserve">through the power of machine </w:t>
      </w:r>
      <w:r w:rsidR="00846192" w:rsidRPr="0021588B">
        <w:rPr>
          <w:rFonts w:ascii="Times New Roman" w:hAnsi="Times New Roman" w:cs="Times New Roman"/>
          <w:sz w:val="24"/>
          <w:szCs w:val="24"/>
        </w:rPr>
        <w:t>learning</w:t>
      </w:r>
      <w:r w:rsidRPr="0021588B">
        <w:rPr>
          <w:rFonts w:ascii="Times New Roman" w:hAnsi="Times New Roman" w:cs="Times New Roman"/>
          <w:sz w:val="24"/>
          <w:szCs w:val="24"/>
        </w:rPr>
        <w:t>.</w:t>
      </w:r>
      <w:r w:rsidR="00846192" w:rsidRPr="0021588B">
        <w:rPr>
          <w:rFonts w:ascii="Times New Roman" w:hAnsi="Times New Roman" w:cs="Times New Roman"/>
          <w:sz w:val="24"/>
          <w:szCs w:val="24"/>
        </w:rPr>
        <w:t xml:space="preserve"> Our goal is to be able to infer for any point</w:t>
      </w:r>
      <w:r w:rsidR="002A0CC6" w:rsidRPr="0021588B">
        <w:rPr>
          <w:rFonts w:ascii="Times New Roman" w:hAnsi="Times New Roman" w:cs="Times New Roman"/>
          <w:sz w:val="24"/>
          <w:szCs w:val="24"/>
        </w:rPr>
        <w:t>, which</w:t>
      </w:r>
      <w:r w:rsidR="00846192" w:rsidRPr="0021588B">
        <w:rPr>
          <w:rFonts w:ascii="Times New Roman" w:hAnsi="Times New Roman" w:cs="Times New Roman"/>
          <w:sz w:val="24"/>
          <w:szCs w:val="24"/>
        </w:rPr>
        <w:t xml:space="preserve"> technology (suction</w:t>
      </w:r>
      <w:r w:rsidR="00B36870">
        <w:rPr>
          <w:rFonts w:ascii="Times New Roman" w:hAnsi="Times New Roman" w:cs="Times New Roman"/>
          <w:sz w:val="24"/>
          <w:szCs w:val="24"/>
        </w:rPr>
        <w:t xml:space="preserve"> </w:t>
      </w:r>
      <w:r w:rsidR="00846192" w:rsidRPr="0021588B">
        <w:rPr>
          <w:rFonts w:ascii="Times New Roman" w:hAnsi="Times New Roman" w:cs="Times New Roman"/>
          <w:sz w:val="24"/>
          <w:szCs w:val="24"/>
        </w:rPr>
        <w:t xml:space="preserve">vs. force) would be appropriate.  The main idea is as follows. Assume that we have the </w:t>
      </w:r>
      <w:commentRangeStart w:id="69"/>
      <w:commentRangeStart w:id="70"/>
      <w:commentRangeStart w:id="71"/>
      <w:r w:rsidR="00846192" w:rsidRPr="0021588B">
        <w:rPr>
          <w:rFonts w:ascii="Times New Roman" w:hAnsi="Times New Roman" w:cs="Times New Roman"/>
          <w:sz w:val="24"/>
          <w:szCs w:val="24"/>
        </w:rPr>
        <w:t xml:space="preserve">GWL data labelled as either S (i.e., suction) or F (i.e., force) </w:t>
      </w:r>
      <w:commentRangeEnd w:id="69"/>
      <w:r w:rsidR="00CE4FDD">
        <w:rPr>
          <w:rStyle w:val="CommentReference"/>
        </w:rPr>
        <w:commentReference w:id="69"/>
      </w:r>
      <w:commentRangeEnd w:id="70"/>
      <w:r w:rsidR="00BD5B54">
        <w:rPr>
          <w:rStyle w:val="CommentReference"/>
        </w:rPr>
        <w:commentReference w:id="70"/>
      </w:r>
      <w:commentRangeEnd w:id="71"/>
      <w:r w:rsidR="004E6616">
        <w:rPr>
          <w:rStyle w:val="CommentReference"/>
        </w:rPr>
        <w:commentReference w:id="71"/>
      </w:r>
      <w:r w:rsidR="00846192" w:rsidRPr="0021588B">
        <w:rPr>
          <w:rFonts w:ascii="Times New Roman" w:hAnsi="Times New Roman" w:cs="Times New Roman"/>
          <w:sz w:val="24"/>
          <w:szCs w:val="24"/>
        </w:rPr>
        <w:t>and HGFs data for a number of points (referred to as representative points hence forth). We can then train a machine learning model as a binary classifier (S vs. F) using the data of these representative poin</w:t>
      </w:r>
      <w:r w:rsidR="00670BDF">
        <w:rPr>
          <w:rFonts w:ascii="Times New Roman" w:hAnsi="Times New Roman" w:cs="Times New Roman"/>
          <w:sz w:val="24"/>
          <w:szCs w:val="24"/>
        </w:rPr>
        <w:t>ts where the HGFs are treated a</w:t>
      </w:r>
      <w:r w:rsidR="00846192" w:rsidRPr="0021588B">
        <w:rPr>
          <w:rFonts w:ascii="Times New Roman" w:hAnsi="Times New Roman" w:cs="Times New Roman"/>
          <w:sz w:val="24"/>
          <w:szCs w:val="24"/>
        </w:rPr>
        <w:t xml:space="preserve">. </w:t>
      </w:r>
    </w:p>
    <w:p w14:paraId="50E25474" w14:textId="15CECAD9" w:rsidR="00536B2E" w:rsidRPr="0021588B" w:rsidRDefault="00536B2E" w:rsidP="00C328EF">
      <w:pPr>
        <w:spacing w:line="480" w:lineRule="auto"/>
        <w:jc w:val="both"/>
        <w:rPr>
          <w:rFonts w:ascii="Times New Roman" w:hAnsi="Times New Roman" w:cs="Times New Roman"/>
          <w:sz w:val="24"/>
          <w:szCs w:val="24"/>
        </w:rPr>
      </w:pPr>
    </w:p>
    <w:p w14:paraId="39489F1B" w14:textId="320C9218" w:rsidR="00536B2E" w:rsidRDefault="00536B2E" w:rsidP="00C328EF">
      <w:pPr>
        <w:spacing w:line="480" w:lineRule="auto"/>
      </w:pPr>
    </w:p>
    <w:p w14:paraId="274D80E8" w14:textId="498DCE23" w:rsidR="00536B2E" w:rsidRDefault="00536B2E" w:rsidP="00C328EF">
      <w:pPr>
        <w:spacing w:line="480" w:lineRule="auto"/>
        <w:jc w:val="center"/>
      </w:pPr>
      <w:r w:rsidRPr="00536B2E">
        <w:rPr>
          <w:noProof/>
        </w:rPr>
        <w:drawing>
          <wp:inline distT="0" distB="0" distL="0" distR="0" wp14:anchorId="179765CE" wp14:editId="4F8A6BF0">
            <wp:extent cx="5943600" cy="3928745"/>
            <wp:effectExtent l="0" t="0" r="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rsidR="00FA193E">
        <w:rPr>
          <w:rFonts w:asciiTheme="majorBidi" w:hAnsiTheme="majorBidi" w:cstheme="majorBidi"/>
          <w:sz w:val="24"/>
          <w:szCs w:val="24"/>
        </w:rPr>
        <w:t>Figure 1</w:t>
      </w:r>
      <w:r w:rsidRPr="00766CF3">
        <w:rPr>
          <w:rFonts w:asciiTheme="majorBidi" w:hAnsiTheme="majorBidi" w:cstheme="majorBidi"/>
          <w:sz w:val="24"/>
          <w:szCs w:val="24"/>
        </w:rPr>
        <w:t>: Overall research workflow</w:t>
      </w:r>
    </w:p>
    <w:p w14:paraId="1C45E9D0" w14:textId="77777777" w:rsidR="00536B2E" w:rsidRDefault="00536B2E" w:rsidP="00C328EF">
      <w:pPr>
        <w:spacing w:line="480" w:lineRule="auto"/>
      </w:pPr>
    </w:p>
    <w:p w14:paraId="7BA28358" w14:textId="5EF28431" w:rsidR="00846192" w:rsidRPr="0021588B" w:rsidRDefault="00846192" w:rsidP="004439CB">
      <w:pPr>
        <w:spacing w:line="480" w:lineRule="auto"/>
        <w:jc w:val="both"/>
        <w:rPr>
          <w:rFonts w:ascii="Times New Roman" w:hAnsi="Times New Roman" w:cs="Times New Roman"/>
          <w:sz w:val="24"/>
          <w:szCs w:val="24"/>
        </w:rPr>
      </w:pPr>
      <w:r w:rsidRPr="0021588B">
        <w:rPr>
          <w:rFonts w:ascii="Times New Roman" w:hAnsi="Times New Roman" w:cs="Times New Roman"/>
          <w:sz w:val="24"/>
          <w:szCs w:val="24"/>
        </w:rPr>
        <w:t xml:space="preserve">If there are enough and diversified representative points, we can hope that </w:t>
      </w:r>
      <w:r w:rsidR="0019541D">
        <w:rPr>
          <w:rFonts w:ascii="Times New Roman" w:hAnsi="Times New Roman" w:cs="Times New Roman"/>
          <w:sz w:val="24"/>
          <w:szCs w:val="24"/>
        </w:rPr>
        <w:t xml:space="preserve">the </w:t>
      </w:r>
      <w:r w:rsidRPr="0021588B">
        <w:rPr>
          <w:rFonts w:ascii="Times New Roman" w:hAnsi="Times New Roman" w:cs="Times New Roman"/>
          <w:sz w:val="24"/>
          <w:szCs w:val="24"/>
        </w:rPr>
        <w:t xml:space="preserve">model will generalize and successfully learn the intricate </w:t>
      </w:r>
      <w:r w:rsidR="002D7A20" w:rsidRPr="0021588B">
        <w:rPr>
          <w:rFonts w:ascii="Times New Roman" w:hAnsi="Times New Roman" w:cs="Times New Roman"/>
          <w:sz w:val="24"/>
          <w:szCs w:val="24"/>
        </w:rPr>
        <w:t>relationship we want it to learn.</w:t>
      </w:r>
      <w:r w:rsidRPr="0021588B">
        <w:rPr>
          <w:rFonts w:ascii="Times New Roman" w:hAnsi="Times New Roman" w:cs="Times New Roman"/>
          <w:sz w:val="24"/>
          <w:szCs w:val="24"/>
        </w:rPr>
        <w:t xml:space="preserve"> </w:t>
      </w:r>
      <w:r w:rsidR="002D7A20" w:rsidRPr="0021588B">
        <w:rPr>
          <w:rFonts w:ascii="Times New Roman" w:hAnsi="Times New Roman" w:cs="Times New Roman"/>
          <w:sz w:val="24"/>
          <w:szCs w:val="24"/>
        </w:rPr>
        <w:t xml:space="preserve">Note that, here </w:t>
      </w:r>
      <w:r w:rsidR="00926B65">
        <w:rPr>
          <w:rFonts w:ascii="Times New Roman" w:hAnsi="Times New Roman" w:cs="Times New Roman"/>
          <w:sz w:val="24"/>
          <w:szCs w:val="24"/>
        </w:rPr>
        <w:t xml:space="preserve">first </w:t>
      </w:r>
      <w:r w:rsidR="002D7A20" w:rsidRPr="0021588B">
        <w:rPr>
          <w:rFonts w:ascii="Times New Roman" w:hAnsi="Times New Roman" w:cs="Times New Roman"/>
          <w:sz w:val="24"/>
          <w:szCs w:val="24"/>
        </w:rPr>
        <w:t>we work</w:t>
      </w:r>
      <w:r w:rsidR="00926B65">
        <w:rPr>
          <w:rFonts w:ascii="Times New Roman" w:hAnsi="Times New Roman" w:cs="Times New Roman"/>
          <w:sz w:val="24"/>
          <w:szCs w:val="24"/>
        </w:rPr>
        <w:t xml:space="preserve"> on</w:t>
      </w:r>
      <w:r w:rsidR="002D7A20" w:rsidRPr="0021588B">
        <w:rPr>
          <w:rFonts w:ascii="Times New Roman" w:hAnsi="Times New Roman" w:cs="Times New Roman"/>
          <w:sz w:val="24"/>
          <w:szCs w:val="24"/>
        </w:rPr>
        <w:t xml:space="preserve"> a binary classification problem, where the goal is to infer one of the two classes: S or F. </w:t>
      </w:r>
      <w:r w:rsidR="00926B65">
        <w:rPr>
          <w:rFonts w:ascii="Times New Roman" w:hAnsi="Times New Roman" w:cs="Times New Roman"/>
          <w:sz w:val="24"/>
          <w:szCs w:val="24"/>
        </w:rPr>
        <w:t>Subsequently,</w:t>
      </w:r>
      <w:r w:rsidR="002D7A20" w:rsidRPr="0021588B">
        <w:rPr>
          <w:rFonts w:ascii="Times New Roman" w:hAnsi="Times New Roman" w:cs="Times New Roman"/>
          <w:sz w:val="24"/>
          <w:szCs w:val="24"/>
        </w:rPr>
        <w:t xml:space="preserve"> </w:t>
      </w:r>
      <w:r w:rsidR="00EC490F">
        <w:rPr>
          <w:rFonts w:ascii="Times New Roman" w:hAnsi="Times New Roman" w:cs="Times New Roman"/>
          <w:sz w:val="24"/>
          <w:szCs w:val="24"/>
        </w:rPr>
        <w:t xml:space="preserve">we develop regression models to handle </w:t>
      </w:r>
      <w:r w:rsidR="00926B65">
        <w:rPr>
          <w:rFonts w:ascii="Times New Roman" w:hAnsi="Times New Roman" w:cs="Times New Roman"/>
          <w:sz w:val="24"/>
          <w:szCs w:val="24"/>
        </w:rPr>
        <w:t xml:space="preserve">a </w:t>
      </w:r>
      <w:r w:rsidR="002D7A20" w:rsidRPr="0021588B">
        <w:rPr>
          <w:rFonts w:ascii="Times New Roman" w:hAnsi="Times New Roman" w:cs="Times New Roman"/>
          <w:sz w:val="24"/>
          <w:szCs w:val="24"/>
        </w:rPr>
        <w:t xml:space="preserve">more difficult problem </w:t>
      </w:r>
      <w:r w:rsidR="00EC490F">
        <w:rPr>
          <w:rFonts w:ascii="Times New Roman" w:hAnsi="Times New Roman" w:cs="Times New Roman"/>
          <w:sz w:val="24"/>
          <w:szCs w:val="24"/>
        </w:rPr>
        <w:t xml:space="preserve">of inferring </w:t>
      </w:r>
      <w:r w:rsidR="00EC490F" w:rsidRPr="0021588B">
        <w:rPr>
          <w:rFonts w:ascii="Times New Roman" w:hAnsi="Times New Roman" w:cs="Times New Roman"/>
          <w:sz w:val="24"/>
          <w:szCs w:val="24"/>
        </w:rPr>
        <w:t>the actual ground water level</w:t>
      </w:r>
      <w:r w:rsidR="00EC490F">
        <w:rPr>
          <w:rFonts w:ascii="Times New Roman" w:hAnsi="Times New Roman" w:cs="Times New Roman"/>
          <w:sz w:val="24"/>
          <w:szCs w:val="24"/>
        </w:rPr>
        <w:t>s</w:t>
      </w:r>
      <w:r w:rsidR="002D7A20" w:rsidRPr="0021588B">
        <w:rPr>
          <w:rFonts w:ascii="Times New Roman" w:hAnsi="Times New Roman" w:cs="Times New Roman"/>
          <w:sz w:val="24"/>
          <w:szCs w:val="24"/>
        </w:rPr>
        <w:t>.</w:t>
      </w:r>
      <w:r w:rsidR="00926B65">
        <w:rPr>
          <w:rFonts w:ascii="Times New Roman" w:hAnsi="Times New Roman" w:cs="Times New Roman"/>
          <w:sz w:val="24"/>
          <w:szCs w:val="24"/>
        </w:rPr>
        <w:t xml:space="preserve"> </w:t>
      </w:r>
      <w:r w:rsidR="00EC490F">
        <w:rPr>
          <w:rFonts w:ascii="Times New Roman" w:hAnsi="Times New Roman" w:cs="Times New Roman"/>
          <w:sz w:val="24"/>
          <w:szCs w:val="24"/>
        </w:rPr>
        <w:t xml:space="preserve">To this end, for better accuracy, we employ a two-stage pipeline as follows. We train two regression models, tailored to do well in areas labelled as S and F respectively. When the models are ready, we first use our (binary) classification model to predict the point of interest as either S or F. Based on the prediction, we then employ the appropriate regression model to predict the groundwater level. </w:t>
      </w:r>
      <w:r w:rsidR="004439CB">
        <w:rPr>
          <w:rFonts w:ascii="Times New Roman" w:hAnsi="Times New Roman" w:cs="Times New Roman"/>
          <w:sz w:val="24"/>
          <w:szCs w:val="24"/>
        </w:rPr>
        <w:t xml:space="preserve">Figure </w:t>
      </w:r>
      <w:r w:rsidR="00926B65" w:rsidRPr="0021588B">
        <w:rPr>
          <w:rFonts w:ascii="Times New Roman" w:hAnsi="Times New Roman" w:cs="Times New Roman"/>
          <w:sz w:val="24"/>
          <w:szCs w:val="24"/>
        </w:rPr>
        <w:t>1 shows the overall research workflow.</w:t>
      </w:r>
    </w:p>
    <w:p w14:paraId="339297BB" w14:textId="447116DE" w:rsidR="00AC3A1F" w:rsidRDefault="00AC3A1F" w:rsidP="00C328EF">
      <w:pPr>
        <w:pStyle w:val="Heading2"/>
        <w:spacing w:line="480" w:lineRule="auto"/>
        <w:jc w:val="both"/>
      </w:pPr>
      <w:r>
        <w:t xml:space="preserve">2.1 </w:t>
      </w:r>
      <w:ins w:id="72" w:author="Author" w:date="2021-07-24T21:09:00Z">
        <w:r w:rsidR="00820B5A">
          <w:t xml:space="preserve">Study Area and </w:t>
        </w:r>
      </w:ins>
      <w:r>
        <w:t>Datasets</w:t>
      </w:r>
    </w:p>
    <w:p w14:paraId="0817CD9A" w14:textId="2116042C" w:rsidR="0096252D" w:rsidRDefault="00820B5A" w:rsidP="00475954">
      <w:pPr>
        <w:spacing w:line="480" w:lineRule="auto"/>
        <w:jc w:val="both"/>
        <w:rPr>
          <w:ins w:id="73" w:author="Author" w:date="2021-07-24T18:46:00Z"/>
          <w:rFonts w:ascii="Times New Roman" w:hAnsi="Times New Roman" w:cs="Times New Roman"/>
          <w:sz w:val="24"/>
          <w:szCs w:val="24"/>
        </w:rPr>
      </w:pPr>
      <w:ins w:id="74" w:author="Author" w:date="2021-07-24T21:09:00Z">
        <w:r w:rsidRPr="00820B5A">
          <w:rPr>
            <w:rFonts w:ascii="Times New Roman" w:hAnsi="Times New Roman" w:cs="Times New Roman"/>
            <w:sz w:val="24"/>
            <w:szCs w:val="24"/>
          </w:rPr>
          <w:t xml:space="preserve">The study area </w:t>
        </w:r>
        <w:r>
          <w:rPr>
            <w:rFonts w:ascii="Times New Roman" w:hAnsi="Times New Roman" w:cs="Times New Roman"/>
            <w:sz w:val="24"/>
            <w:szCs w:val="24"/>
          </w:rPr>
          <w:t xml:space="preserve">of this research is whole Bangladesh </w:t>
        </w:r>
      </w:ins>
      <w:ins w:id="75" w:author="Author" w:date="2021-07-24T21:10:00Z">
        <w:r>
          <w:rPr>
            <w:rFonts w:ascii="Times New Roman" w:hAnsi="Times New Roman" w:cs="Times New Roman"/>
            <w:sz w:val="24"/>
            <w:szCs w:val="24"/>
          </w:rPr>
          <w:t xml:space="preserve">and the </w:t>
        </w:r>
      </w:ins>
      <w:ins w:id="76" w:author="Author" w:date="2021-07-24T21:09:00Z">
        <w:r w:rsidRPr="00820B5A">
          <w:rPr>
            <w:rFonts w:ascii="Times New Roman" w:hAnsi="Times New Roman" w:cs="Times New Roman"/>
            <w:sz w:val="24"/>
            <w:szCs w:val="24"/>
          </w:rPr>
          <w:t>target</w:t>
        </w:r>
      </w:ins>
      <w:ins w:id="77" w:author="Author" w:date="2021-07-24T21:10:00Z">
        <w:r>
          <w:rPr>
            <w:rFonts w:ascii="Times New Roman" w:hAnsi="Times New Roman" w:cs="Times New Roman"/>
            <w:sz w:val="24"/>
            <w:szCs w:val="24"/>
          </w:rPr>
          <w:t xml:space="preserve"> is </w:t>
        </w:r>
      </w:ins>
      <w:ins w:id="78" w:author="Author" w:date="2021-07-24T21:09:00Z">
        <w:r w:rsidRPr="00820B5A">
          <w:rPr>
            <w:rFonts w:ascii="Times New Roman" w:hAnsi="Times New Roman" w:cs="Times New Roman"/>
            <w:sz w:val="24"/>
            <w:szCs w:val="24"/>
          </w:rPr>
          <w:t>shallow aquifers</w:t>
        </w:r>
      </w:ins>
      <w:ins w:id="79" w:author="Author" w:date="2021-07-24T21:10:00Z">
        <w:r>
          <w:rPr>
            <w:rFonts w:ascii="Times New Roman" w:hAnsi="Times New Roman" w:cs="Times New Roman"/>
            <w:sz w:val="24"/>
            <w:szCs w:val="24"/>
          </w:rPr>
          <w:t xml:space="preserve"> </w:t>
        </w:r>
      </w:ins>
      <w:ins w:id="80" w:author="Author" w:date="2021-07-24T21:09:00Z">
        <w:r w:rsidRPr="00820B5A">
          <w:rPr>
            <w:rFonts w:ascii="Times New Roman" w:hAnsi="Times New Roman" w:cs="Times New Roman"/>
            <w:sz w:val="24"/>
            <w:szCs w:val="24"/>
          </w:rPr>
          <w:t xml:space="preserve">most of </w:t>
        </w:r>
      </w:ins>
      <w:ins w:id="81" w:author="Author" w:date="2021-07-24T21:10:00Z">
        <w:r>
          <w:rPr>
            <w:rFonts w:ascii="Times New Roman" w:hAnsi="Times New Roman" w:cs="Times New Roman"/>
            <w:sz w:val="24"/>
            <w:szCs w:val="24"/>
          </w:rPr>
          <w:t>which</w:t>
        </w:r>
      </w:ins>
      <w:ins w:id="82" w:author="Author" w:date="2021-07-24T21:09:00Z">
        <w:r w:rsidRPr="00820B5A">
          <w:rPr>
            <w:rFonts w:ascii="Times New Roman" w:hAnsi="Times New Roman" w:cs="Times New Roman"/>
            <w:sz w:val="24"/>
            <w:szCs w:val="24"/>
          </w:rPr>
          <w:t xml:space="preserve"> are unconfined with Holocene deposits </w:t>
        </w:r>
      </w:ins>
      <w:ins w:id="83" w:author="Author" w:date="2021-07-24T21:11:00Z">
        <w:r w:rsidR="00475954">
          <w:rPr>
            <w:rFonts w:ascii="Times New Roman" w:hAnsi="Times New Roman" w:cs="Times New Roman"/>
            <w:sz w:val="24"/>
            <w:szCs w:val="24"/>
          </w:rPr>
          <w:t>with only a</w:t>
        </w:r>
      </w:ins>
      <w:ins w:id="84" w:author="Author" w:date="2021-07-24T21:09:00Z">
        <w:r w:rsidRPr="00820B5A">
          <w:rPr>
            <w:rFonts w:ascii="Times New Roman" w:hAnsi="Times New Roman" w:cs="Times New Roman"/>
            <w:sz w:val="24"/>
            <w:szCs w:val="24"/>
          </w:rPr>
          <w:t xml:space="preserve"> few </w:t>
        </w:r>
      </w:ins>
      <w:ins w:id="85" w:author="Author" w:date="2021-07-24T21:11:00Z">
        <w:r w:rsidR="00475954">
          <w:rPr>
            <w:rFonts w:ascii="Times New Roman" w:hAnsi="Times New Roman" w:cs="Times New Roman"/>
            <w:sz w:val="24"/>
            <w:szCs w:val="24"/>
          </w:rPr>
          <w:t>part thereof</w:t>
        </w:r>
      </w:ins>
      <w:ins w:id="86" w:author="Author" w:date="2021-07-24T21:09:00Z">
        <w:r w:rsidRPr="00820B5A">
          <w:rPr>
            <w:rFonts w:ascii="Times New Roman" w:hAnsi="Times New Roman" w:cs="Times New Roman"/>
            <w:sz w:val="24"/>
            <w:szCs w:val="24"/>
          </w:rPr>
          <w:t xml:space="preserve"> (</w:t>
        </w:r>
      </w:ins>
      <w:ins w:id="87" w:author="Author" w:date="2021-07-24T21:11:00Z">
        <w:r w:rsidR="00475954">
          <w:rPr>
            <w:rFonts w:ascii="Times New Roman" w:hAnsi="Times New Roman" w:cs="Times New Roman"/>
            <w:sz w:val="24"/>
            <w:szCs w:val="24"/>
          </w:rPr>
          <w:t>~</w:t>
        </w:r>
      </w:ins>
      <w:ins w:id="88" w:author="Author" w:date="2021-07-25T22:38:00Z">
        <w:r w:rsidR="00517383">
          <w:rPr>
            <w:rFonts w:ascii="Times New Roman" w:hAnsi="Times New Roman" w:cs="Times New Roman"/>
            <w:sz w:val="24"/>
            <w:szCs w:val="24"/>
          </w:rPr>
          <w:t>1</w:t>
        </w:r>
      </w:ins>
      <w:ins w:id="89" w:author="Author" w:date="2021-07-24T21:09:00Z">
        <w:r w:rsidRPr="00820B5A">
          <w:rPr>
            <w:rFonts w:ascii="Times New Roman" w:hAnsi="Times New Roman" w:cs="Times New Roman"/>
            <w:sz w:val="24"/>
            <w:szCs w:val="24"/>
          </w:rPr>
          <w:t xml:space="preserve">8%) </w:t>
        </w:r>
      </w:ins>
      <w:ins w:id="90" w:author="Author" w:date="2021-07-24T21:11:00Z">
        <w:r w:rsidR="00475954">
          <w:rPr>
            <w:rFonts w:ascii="Times New Roman" w:hAnsi="Times New Roman" w:cs="Times New Roman"/>
            <w:sz w:val="24"/>
            <w:szCs w:val="24"/>
          </w:rPr>
          <w:t>exhibiting</w:t>
        </w:r>
      </w:ins>
      <w:ins w:id="91" w:author="Author" w:date="2021-07-24T21:09:00Z">
        <w:r w:rsidRPr="00820B5A">
          <w:rPr>
            <w:rFonts w:ascii="Times New Roman" w:hAnsi="Times New Roman" w:cs="Times New Roman"/>
            <w:sz w:val="24"/>
            <w:szCs w:val="24"/>
          </w:rPr>
          <w:t xml:space="preserve"> semi confined nature for its </w:t>
        </w:r>
        <w:del w:id="92" w:author="Author" w:date="2021-07-25T22:39:00Z">
          <w:r w:rsidRPr="00820B5A" w:rsidDel="00517383">
            <w:rPr>
              <w:rFonts w:ascii="Times New Roman" w:hAnsi="Times New Roman" w:cs="Times New Roman"/>
              <w:sz w:val="24"/>
              <w:szCs w:val="24"/>
            </w:rPr>
            <w:delText>Pleistocene dominated soil</w:delText>
          </w:r>
        </w:del>
      </w:ins>
      <w:ins w:id="93" w:author="Author" w:date="2021-07-25T22:39:00Z">
        <w:r w:rsidR="00517383">
          <w:rPr>
            <w:rFonts w:ascii="Times New Roman" w:hAnsi="Times New Roman" w:cs="Times New Roman"/>
            <w:sz w:val="24"/>
            <w:szCs w:val="24"/>
          </w:rPr>
          <w:t>Pre-Holocene</w:t>
        </w:r>
      </w:ins>
      <w:ins w:id="94" w:author="Author" w:date="2021-07-24T21:09:00Z">
        <w:r w:rsidRPr="00820B5A">
          <w:rPr>
            <w:rFonts w:ascii="Times New Roman" w:hAnsi="Times New Roman" w:cs="Times New Roman"/>
            <w:sz w:val="24"/>
            <w:szCs w:val="24"/>
          </w:rPr>
          <w:t xml:space="preserve"> condition</w:t>
        </w:r>
      </w:ins>
      <w:ins w:id="95" w:author="Author" w:date="2021-07-24T21:11:00Z">
        <w:r w:rsidR="00475954">
          <w:rPr>
            <w:rFonts w:ascii="Times New Roman" w:hAnsi="Times New Roman" w:cs="Times New Roman"/>
            <w:sz w:val="24"/>
            <w:szCs w:val="24"/>
          </w:rPr>
          <w:t xml:space="preserve"> </w:t>
        </w:r>
        <w:commentRangeStart w:id="96"/>
        <w:commentRangeStart w:id="97"/>
        <w:r w:rsidR="00475954">
          <w:rPr>
            <w:rFonts w:ascii="Times New Roman" w:hAnsi="Times New Roman" w:cs="Times New Roman"/>
            <w:sz w:val="24"/>
            <w:szCs w:val="24"/>
          </w:rPr>
          <w:t>(see Figure S1 in the supplementary file)</w:t>
        </w:r>
      </w:ins>
      <w:commentRangeEnd w:id="96"/>
      <w:ins w:id="98" w:author="Author" w:date="2021-07-24T21:12:00Z">
        <w:r w:rsidR="00475954">
          <w:rPr>
            <w:rStyle w:val="CommentReference"/>
          </w:rPr>
          <w:commentReference w:id="96"/>
        </w:r>
      </w:ins>
      <w:commentRangeEnd w:id="97"/>
      <w:r w:rsidR="002F111E">
        <w:rPr>
          <w:rStyle w:val="CommentReference"/>
        </w:rPr>
        <w:commentReference w:id="97"/>
      </w:r>
      <w:ins w:id="99" w:author="Author" w:date="2021-07-24T21:09:00Z">
        <w:r w:rsidRPr="00820B5A">
          <w:rPr>
            <w:rFonts w:ascii="Times New Roman" w:hAnsi="Times New Roman" w:cs="Times New Roman"/>
            <w:sz w:val="24"/>
            <w:szCs w:val="24"/>
          </w:rPr>
          <w:t xml:space="preserve">. </w:t>
        </w:r>
      </w:ins>
      <w:ins w:id="100" w:author="Author" w:date="2021-07-24T18:46:00Z">
        <w:r w:rsidR="0096252D" w:rsidRPr="0096252D">
          <w:rPr>
            <w:rFonts w:ascii="Times New Roman" w:hAnsi="Times New Roman" w:cs="Times New Roman"/>
            <w:sz w:val="24"/>
            <w:szCs w:val="24"/>
          </w:rPr>
          <w:t>Th</w:t>
        </w:r>
      </w:ins>
      <w:ins w:id="101" w:author="Author" w:date="2021-07-24T18:47:00Z">
        <w:r w:rsidR="0096252D">
          <w:rPr>
            <w:rFonts w:ascii="Times New Roman" w:hAnsi="Times New Roman" w:cs="Times New Roman"/>
            <w:sz w:val="24"/>
            <w:szCs w:val="24"/>
          </w:rPr>
          <w:t>is</w:t>
        </w:r>
      </w:ins>
      <w:ins w:id="102" w:author="Author" w:date="2021-07-24T18:46:00Z">
        <w:r w:rsidR="0096252D" w:rsidRPr="0096252D">
          <w:rPr>
            <w:rFonts w:ascii="Times New Roman" w:hAnsi="Times New Roman" w:cs="Times New Roman"/>
            <w:sz w:val="24"/>
            <w:szCs w:val="24"/>
          </w:rPr>
          <w:t xml:space="preserve"> </w:t>
        </w:r>
      </w:ins>
      <w:ins w:id="103" w:author="Author" w:date="2021-07-24T18:47:00Z">
        <w:r w:rsidR="0096252D">
          <w:rPr>
            <w:rFonts w:ascii="Times New Roman" w:hAnsi="Times New Roman" w:cs="Times New Roman"/>
            <w:sz w:val="24"/>
            <w:szCs w:val="24"/>
          </w:rPr>
          <w:t xml:space="preserve">principal focus of this </w:t>
        </w:r>
      </w:ins>
      <w:ins w:id="104" w:author="Author" w:date="2021-07-24T18:46:00Z">
        <w:r w:rsidR="0096252D" w:rsidRPr="0096252D">
          <w:rPr>
            <w:rFonts w:ascii="Times New Roman" w:hAnsi="Times New Roman" w:cs="Times New Roman"/>
            <w:sz w:val="24"/>
            <w:szCs w:val="24"/>
          </w:rPr>
          <w:t xml:space="preserve">study </w:t>
        </w:r>
      </w:ins>
      <w:ins w:id="105" w:author="Author" w:date="2021-07-24T18:47:00Z">
        <w:r w:rsidR="0096252D">
          <w:rPr>
            <w:rFonts w:ascii="Times New Roman" w:hAnsi="Times New Roman" w:cs="Times New Roman"/>
            <w:sz w:val="24"/>
            <w:szCs w:val="24"/>
          </w:rPr>
          <w:t>is</w:t>
        </w:r>
      </w:ins>
      <w:ins w:id="106" w:author="Author" w:date="2021-07-24T18:46:00Z">
        <w:r w:rsidR="0096252D" w:rsidRPr="0096252D">
          <w:rPr>
            <w:rFonts w:ascii="Times New Roman" w:hAnsi="Times New Roman" w:cs="Times New Roman"/>
            <w:sz w:val="24"/>
            <w:szCs w:val="24"/>
          </w:rPr>
          <w:t xml:space="preserve"> shallow (unconfined) aquifer</w:t>
        </w:r>
      </w:ins>
      <w:ins w:id="107" w:author="Author" w:date="2021-07-24T18:47:00Z">
        <w:r w:rsidR="0096252D">
          <w:rPr>
            <w:rFonts w:ascii="Times New Roman" w:hAnsi="Times New Roman" w:cs="Times New Roman"/>
            <w:sz w:val="24"/>
            <w:szCs w:val="24"/>
          </w:rPr>
          <w:t>s</w:t>
        </w:r>
      </w:ins>
      <w:ins w:id="108" w:author="Author" w:date="2021-07-24T18:46:00Z">
        <w:r w:rsidR="0096252D" w:rsidRPr="0096252D">
          <w:rPr>
            <w:rFonts w:ascii="Times New Roman" w:hAnsi="Times New Roman" w:cs="Times New Roman"/>
            <w:sz w:val="24"/>
            <w:szCs w:val="24"/>
          </w:rPr>
          <w:t xml:space="preserve"> </w:t>
        </w:r>
        <w:del w:id="109" w:author="Author" w:date="2021-07-25T22:05:00Z">
          <w:r w:rsidR="0096252D" w:rsidRPr="0096252D" w:rsidDel="002F3A25">
            <w:rPr>
              <w:rFonts w:ascii="Times New Roman" w:hAnsi="Times New Roman" w:cs="Times New Roman"/>
              <w:sz w:val="24"/>
              <w:szCs w:val="24"/>
            </w:rPr>
            <w:delText xml:space="preserve">and </w:delText>
          </w:r>
        </w:del>
      </w:ins>
      <w:ins w:id="110" w:author="Author" w:date="2021-07-24T18:48:00Z">
        <w:del w:id="111" w:author="Author" w:date="2021-07-25T22:05:00Z">
          <w:r w:rsidR="0096252D" w:rsidDel="002F3A25">
            <w:rPr>
              <w:rFonts w:ascii="Times New Roman" w:hAnsi="Times New Roman" w:cs="Times New Roman"/>
              <w:sz w:val="24"/>
              <w:szCs w:val="24"/>
            </w:rPr>
            <w:delText>hence</w:delText>
          </w:r>
        </w:del>
      </w:ins>
      <w:ins w:id="112" w:author="Author" w:date="2021-07-24T18:46:00Z">
        <w:del w:id="113" w:author="Author" w:date="2021-07-25T22:05:00Z">
          <w:r w:rsidR="0096252D" w:rsidRPr="0096252D" w:rsidDel="002F3A25">
            <w:rPr>
              <w:rFonts w:ascii="Times New Roman" w:hAnsi="Times New Roman" w:cs="Times New Roman"/>
              <w:sz w:val="24"/>
              <w:szCs w:val="24"/>
            </w:rPr>
            <w:delText>,</w:delText>
          </w:r>
        </w:del>
      </w:ins>
      <w:ins w:id="114" w:author="Author" w:date="2021-07-25T22:05:00Z">
        <w:r w:rsidR="002F3A25">
          <w:rPr>
            <w:rFonts w:ascii="Times New Roman" w:hAnsi="Times New Roman" w:cs="Times New Roman"/>
            <w:sz w:val="24"/>
            <w:szCs w:val="24"/>
          </w:rPr>
          <w:t>where</w:t>
        </w:r>
      </w:ins>
      <w:ins w:id="115" w:author="Author" w:date="2021-07-24T18:46:00Z">
        <w:r w:rsidR="0096252D" w:rsidRPr="0096252D">
          <w:rPr>
            <w:rFonts w:ascii="Times New Roman" w:hAnsi="Times New Roman" w:cs="Times New Roman"/>
            <w:sz w:val="24"/>
            <w:szCs w:val="24"/>
          </w:rPr>
          <w:t xml:space="preserve"> net impact of groundwater stress (</w:t>
        </w:r>
        <w:del w:id="116" w:author="Author" w:date="2021-07-25T21:24:00Z">
          <w:r w:rsidR="0096252D" w:rsidRPr="0096252D" w:rsidDel="009818D8">
            <w:rPr>
              <w:rFonts w:ascii="Times New Roman" w:hAnsi="Times New Roman" w:cs="Times New Roman"/>
              <w:sz w:val="24"/>
              <w:szCs w:val="24"/>
            </w:rPr>
            <w:delText>be it</w:delText>
          </w:r>
        </w:del>
      </w:ins>
      <w:ins w:id="117" w:author="Author" w:date="2021-07-25T21:24:00Z">
        <w:r w:rsidR="009818D8">
          <w:rPr>
            <w:rFonts w:ascii="Times New Roman" w:hAnsi="Times New Roman" w:cs="Times New Roman"/>
            <w:sz w:val="24"/>
            <w:szCs w:val="24"/>
          </w:rPr>
          <w:t>either</w:t>
        </w:r>
      </w:ins>
      <w:ins w:id="118" w:author="Author" w:date="2021-07-24T18:46:00Z">
        <w:r w:rsidR="0096252D" w:rsidRPr="0096252D">
          <w:rPr>
            <w:rFonts w:ascii="Times New Roman" w:hAnsi="Times New Roman" w:cs="Times New Roman"/>
            <w:sz w:val="24"/>
            <w:szCs w:val="24"/>
          </w:rPr>
          <w:t xml:space="preserve"> </w:t>
        </w:r>
        <w:del w:id="119" w:author="Author" w:date="2021-07-25T22:03:00Z">
          <w:r w:rsidR="0096252D" w:rsidRPr="0096252D" w:rsidDel="002F3A25">
            <w:rPr>
              <w:rFonts w:ascii="Times New Roman" w:hAnsi="Times New Roman" w:cs="Times New Roman"/>
              <w:sz w:val="24"/>
              <w:szCs w:val="24"/>
            </w:rPr>
            <w:delText>for</w:delText>
          </w:r>
        </w:del>
      </w:ins>
      <w:ins w:id="120" w:author="Author" w:date="2021-07-25T22:03:00Z">
        <w:r w:rsidR="002F3A25">
          <w:rPr>
            <w:rFonts w:ascii="Times New Roman" w:hAnsi="Times New Roman" w:cs="Times New Roman"/>
            <w:sz w:val="24"/>
            <w:szCs w:val="24"/>
          </w:rPr>
          <w:t>due to</w:t>
        </w:r>
      </w:ins>
      <w:ins w:id="121" w:author="Author" w:date="2021-07-24T18:46:00Z">
        <w:r w:rsidR="0096252D" w:rsidRPr="0096252D">
          <w:rPr>
            <w:rFonts w:ascii="Times New Roman" w:hAnsi="Times New Roman" w:cs="Times New Roman"/>
            <w:sz w:val="24"/>
            <w:szCs w:val="24"/>
          </w:rPr>
          <w:t xml:space="preserve"> less recharge or more discharge) is clearly identifiable by groundwater position (or declination)</w:t>
        </w:r>
        <w:del w:id="122" w:author="Author" w:date="2021-07-25T22:05:00Z">
          <w:r w:rsidR="0096252D" w:rsidRPr="0096252D" w:rsidDel="002F3A25">
            <w:rPr>
              <w:rFonts w:ascii="Times New Roman" w:hAnsi="Times New Roman" w:cs="Times New Roman"/>
              <w:sz w:val="24"/>
              <w:szCs w:val="24"/>
            </w:rPr>
            <w:delText xml:space="preserve"> of the aquifer</w:delText>
          </w:r>
        </w:del>
        <w:del w:id="123" w:author="Author" w:date="2021-07-25T21:25:00Z">
          <w:r w:rsidR="0096252D" w:rsidRPr="0096252D" w:rsidDel="009818D8">
            <w:rPr>
              <w:rFonts w:ascii="Times New Roman" w:hAnsi="Times New Roman" w:cs="Times New Roman"/>
              <w:sz w:val="24"/>
              <w:szCs w:val="24"/>
            </w:rPr>
            <w:delText xml:space="preserve"> system</w:delText>
          </w:r>
        </w:del>
        <w:r w:rsidR="0096252D" w:rsidRPr="0096252D">
          <w:rPr>
            <w:rFonts w:ascii="Times New Roman" w:hAnsi="Times New Roman" w:cs="Times New Roman"/>
            <w:sz w:val="24"/>
            <w:szCs w:val="24"/>
          </w:rPr>
          <w:t xml:space="preserve">. </w:t>
        </w:r>
      </w:ins>
      <w:ins w:id="124" w:author="Author" w:date="2021-07-25T22:55:00Z">
        <w:r w:rsidR="00EF028C">
          <w:rPr>
            <w:rFonts w:ascii="Times New Roman" w:hAnsi="Times New Roman" w:cs="Times New Roman"/>
            <w:sz w:val="24"/>
            <w:szCs w:val="24"/>
          </w:rPr>
          <w:t>Lower</w:t>
        </w:r>
      </w:ins>
      <w:ins w:id="125" w:author="Author" w:date="2021-07-25T22:54:00Z">
        <w:r w:rsidR="00EF028C" w:rsidRPr="00EF028C">
          <w:rPr>
            <w:rFonts w:ascii="Times New Roman" w:hAnsi="Times New Roman" w:cs="Times New Roman"/>
            <w:sz w:val="24"/>
            <w:szCs w:val="24"/>
          </w:rPr>
          <w:t xml:space="preserve"> aquifers are typically </w:t>
        </w:r>
      </w:ins>
      <w:ins w:id="126" w:author="Author" w:date="2021-07-25T22:55:00Z">
        <w:r w:rsidR="00EF028C">
          <w:rPr>
            <w:rFonts w:ascii="Times New Roman" w:hAnsi="Times New Roman" w:cs="Times New Roman"/>
            <w:sz w:val="24"/>
            <w:szCs w:val="24"/>
          </w:rPr>
          <w:t>located</w:t>
        </w:r>
      </w:ins>
      <w:ins w:id="127" w:author="Author" w:date="2021-07-25T22:54:00Z">
        <w:r w:rsidR="00EF028C" w:rsidRPr="00EF028C">
          <w:rPr>
            <w:rFonts w:ascii="Times New Roman" w:hAnsi="Times New Roman" w:cs="Times New Roman"/>
            <w:sz w:val="24"/>
            <w:szCs w:val="24"/>
          </w:rPr>
          <w:t xml:space="preserve"> within 10-60 m depth (Ravenscroft et al., 2005)</w:t>
        </w:r>
      </w:ins>
      <w:ins w:id="128" w:author="Author" w:date="2021-07-25T22:56:00Z">
        <w:r w:rsidR="00EF028C">
          <w:rPr>
            <w:rFonts w:ascii="Times New Roman" w:hAnsi="Times New Roman" w:cs="Times New Roman"/>
            <w:sz w:val="24"/>
            <w:szCs w:val="24"/>
          </w:rPr>
          <w:t xml:space="preserve"> and </w:t>
        </w:r>
      </w:ins>
      <w:ins w:id="129" w:author="Author" w:date="2021-07-25T22:54:00Z">
        <w:r w:rsidR="00EF028C" w:rsidRPr="00EF028C">
          <w:rPr>
            <w:rFonts w:ascii="Times New Roman" w:hAnsi="Times New Roman" w:cs="Times New Roman"/>
            <w:sz w:val="24"/>
            <w:szCs w:val="24"/>
          </w:rPr>
          <w:t xml:space="preserve">replenished annually, except </w:t>
        </w:r>
      </w:ins>
      <w:ins w:id="130" w:author="Author" w:date="2021-07-25T22:58:00Z">
        <w:r w:rsidR="00EF028C">
          <w:rPr>
            <w:rFonts w:ascii="Times New Roman" w:hAnsi="Times New Roman" w:cs="Times New Roman"/>
            <w:sz w:val="24"/>
            <w:szCs w:val="24"/>
          </w:rPr>
          <w:t xml:space="preserve">in the capital, </w:t>
        </w:r>
      </w:ins>
      <w:ins w:id="131" w:author="Author" w:date="2021-07-25T22:54:00Z">
        <w:r w:rsidR="00EF028C" w:rsidRPr="00EF028C">
          <w:rPr>
            <w:rFonts w:ascii="Times New Roman" w:hAnsi="Times New Roman" w:cs="Times New Roman"/>
            <w:sz w:val="24"/>
            <w:szCs w:val="24"/>
          </w:rPr>
          <w:t xml:space="preserve">Dhaka </w:t>
        </w:r>
      </w:ins>
      <w:ins w:id="132" w:author="Author" w:date="2021-07-25T22:58:00Z">
        <w:r w:rsidR="00EF028C">
          <w:rPr>
            <w:rFonts w:ascii="Times New Roman" w:hAnsi="Times New Roman" w:cs="Times New Roman"/>
            <w:sz w:val="24"/>
            <w:szCs w:val="24"/>
          </w:rPr>
          <w:t>where</w:t>
        </w:r>
      </w:ins>
      <w:ins w:id="133" w:author="Author" w:date="2021-07-25T22:54:00Z">
        <w:r w:rsidR="00EF028C" w:rsidRPr="00EF028C">
          <w:rPr>
            <w:rFonts w:ascii="Times New Roman" w:hAnsi="Times New Roman" w:cs="Times New Roman"/>
            <w:sz w:val="24"/>
            <w:szCs w:val="24"/>
          </w:rPr>
          <w:t xml:space="preserve"> a significant cone of depression </w:t>
        </w:r>
      </w:ins>
      <w:ins w:id="134" w:author="Author" w:date="2021-07-25T22:59:00Z">
        <w:r w:rsidR="00EF028C">
          <w:rPr>
            <w:rFonts w:ascii="Times New Roman" w:hAnsi="Times New Roman" w:cs="Times New Roman"/>
            <w:sz w:val="24"/>
            <w:szCs w:val="24"/>
          </w:rPr>
          <w:t xml:space="preserve">is observed </w:t>
        </w:r>
      </w:ins>
      <w:ins w:id="135" w:author="Author" w:date="2021-07-25T22:54:00Z">
        <w:r w:rsidR="00EF028C" w:rsidRPr="00EF028C">
          <w:rPr>
            <w:rFonts w:ascii="Times New Roman" w:hAnsi="Times New Roman" w:cs="Times New Roman"/>
            <w:sz w:val="24"/>
            <w:szCs w:val="24"/>
          </w:rPr>
          <w:t xml:space="preserve">with water table </w:t>
        </w:r>
      </w:ins>
      <w:ins w:id="136" w:author="Author" w:date="2021-07-25T22:59:00Z">
        <w:r w:rsidR="00EF028C">
          <w:rPr>
            <w:rFonts w:ascii="Times New Roman" w:hAnsi="Times New Roman" w:cs="Times New Roman"/>
            <w:sz w:val="24"/>
            <w:szCs w:val="24"/>
          </w:rPr>
          <w:t>depths</w:t>
        </w:r>
      </w:ins>
      <w:ins w:id="137" w:author="Author" w:date="2021-07-25T22:54:00Z">
        <w:r w:rsidR="00EF028C" w:rsidRPr="00EF028C">
          <w:rPr>
            <w:rFonts w:ascii="Times New Roman" w:hAnsi="Times New Roman" w:cs="Times New Roman"/>
            <w:sz w:val="24"/>
            <w:szCs w:val="24"/>
          </w:rPr>
          <w:t xml:space="preserve"> of 15</w:t>
        </w:r>
      </w:ins>
      <w:ins w:id="138" w:author="Author" w:date="2021-07-25T23:00:00Z">
        <w:r w:rsidR="00EF028C">
          <w:rPr>
            <w:rFonts w:ascii="Times New Roman" w:hAnsi="Times New Roman" w:cs="Times New Roman"/>
            <w:sz w:val="24"/>
            <w:szCs w:val="24"/>
          </w:rPr>
          <w:t xml:space="preserve"> m</w:t>
        </w:r>
      </w:ins>
      <w:ins w:id="139" w:author="Author" w:date="2021-07-25T22:54:00Z">
        <w:r w:rsidR="00EF028C" w:rsidRPr="00EF028C">
          <w:rPr>
            <w:rFonts w:ascii="Times New Roman" w:hAnsi="Times New Roman" w:cs="Times New Roman"/>
            <w:sz w:val="24"/>
            <w:szCs w:val="24"/>
          </w:rPr>
          <w:t xml:space="preserve"> to 35 m.</w:t>
        </w:r>
        <w:r w:rsidR="00EF028C" w:rsidRPr="00EF028C">
          <w:t xml:space="preserve"> </w:t>
        </w:r>
        <w:r w:rsidR="00EF028C" w:rsidRPr="00EF028C">
          <w:rPr>
            <w:rFonts w:ascii="Times New Roman" w:hAnsi="Times New Roman" w:cs="Times New Roman"/>
            <w:sz w:val="24"/>
            <w:szCs w:val="24"/>
          </w:rPr>
          <w:t xml:space="preserve">Outside of Dhaka, </w:t>
        </w:r>
      </w:ins>
      <w:ins w:id="140" w:author="Author" w:date="2021-07-25T23:04:00Z">
        <w:r w:rsidR="00593E9B">
          <w:rPr>
            <w:rFonts w:ascii="Times New Roman" w:hAnsi="Times New Roman" w:cs="Times New Roman"/>
            <w:sz w:val="24"/>
            <w:szCs w:val="24"/>
          </w:rPr>
          <w:t>seasonal</w:t>
        </w:r>
      </w:ins>
      <w:ins w:id="141" w:author="Author" w:date="2021-07-25T22:54:00Z">
        <w:r w:rsidR="00EF028C" w:rsidRPr="00EF028C">
          <w:rPr>
            <w:rFonts w:ascii="Times New Roman" w:hAnsi="Times New Roman" w:cs="Times New Roman"/>
            <w:sz w:val="24"/>
            <w:szCs w:val="24"/>
          </w:rPr>
          <w:t xml:space="preserve"> fluctuations </w:t>
        </w:r>
      </w:ins>
      <w:ins w:id="142" w:author="Author" w:date="2021-07-25T23:03:00Z">
        <w:r w:rsidR="00593E9B">
          <w:rPr>
            <w:rFonts w:ascii="Times New Roman" w:hAnsi="Times New Roman" w:cs="Times New Roman"/>
            <w:sz w:val="24"/>
            <w:szCs w:val="24"/>
          </w:rPr>
          <w:t>are typically</w:t>
        </w:r>
      </w:ins>
      <w:ins w:id="143" w:author="Author" w:date="2021-07-25T22:54:00Z">
        <w:r w:rsidR="00EF028C" w:rsidRPr="00EF028C">
          <w:rPr>
            <w:rFonts w:ascii="Times New Roman" w:hAnsi="Times New Roman" w:cs="Times New Roman"/>
            <w:sz w:val="24"/>
            <w:szCs w:val="24"/>
          </w:rPr>
          <w:t xml:space="preserve"> up to 8 met</w:t>
        </w:r>
      </w:ins>
      <w:ins w:id="144" w:author="Author" w:date="2021-07-25T23:03:00Z">
        <w:r w:rsidR="00593E9B">
          <w:rPr>
            <w:rFonts w:ascii="Times New Roman" w:hAnsi="Times New Roman" w:cs="Times New Roman"/>
            <w:sz w:val="24"/>
            <w:szCs w:val="24"/>
          </w:rPr>
          <w:t>er</w:t>
        </w:r>
      </w:ins>
      <w:ins w:id="145" w:author="Author" w:date="2021-07-25T22:54:00Z">
        <w:r w:rsidR="00EF028C" w:rsidRPr="00EF028C">
          <w:rPr>
            <w:rFonts w:ascii="Times New Roman" w:hAnsi="Times New Roman" w:cs="Times New Roman"/>
            <w:sz w:val="24"/>
            <w:szCs w:val="24"/>
          </w:rPr>
          <w:t xml:space="preserve">s </w:t>
        </w:r>
      </w:ins>
      <w:ins w:id="146" w:author="Author" w:date="2021-07-25T23:04:00Z">
        <w:r w:rsidR="00593E9B">
          <w:rPr>
            <w:rFonts w:ascii="Times New Roman" w:hAnsi="Times New Roman" w:cs="Times New Roman"/>
            <w:sz w:val="24"/>
            <w:szCs w:val="24"/>
          </w:rPr>
          <w:t>but spatially vary</w:t>
        </w:r>
      </w:ins>
      <w:ins w:id="147" w:author="Author" w:date="2021-07-25T22:54:00Z">
        <w:r w:rsidR="00EF028C" w:rsidRPr="00EF028C">
          <w:rPr>
            <w:rFonts w:ascii="Times New Roman" w:hAnsi="Times New Roman" w:cs="Times New Roman"/>
            <w:sz w:val="24"/>
            <w:szCs w:val="24"/>
          </w:rPr>
          <w:t xml:space="preserve"> depending on local hydrogeology and groundwater withdrawal</w:t>
        </w:r>
      </w:ins>
      <w:ins w:id="148" w:author="Author" w:date="2021-07-25T23:06:00Z">
        <w:r w:rsidR="00593E9B">
          <w:rPr>
            <w:rFonts w:ascii="Times New Roman" w:hAnsi="Times New Roman" w:cs="Times New Roman"/>
            <w:sz w:val="24"/>
            <w:szCs w:val="24"/>
          </w:rPr>
          <w:t xml:space="preserve"> (</w:t>
        </w:r>
      </w:ins>
      <w:ins w:id="149" w:author="Author" w:date="2021-07-25T23:12:00Z">
        <w:r w:rsidR="00593E9B">
          <w:rPr>
            <w:rFonts w:ascii="Times New Roman" w:hAnsi="Times New Roman" w:cs="Times New Roman"/>
            <w:sz w:val="24"/>
            <w:szCs w:val="24"/>
          </w:rPr>
          <w:t>Shamsudduha et al. 2009</w:t>
        </w:r>
      </w:ins>
      <w:ins w:id="150" w:author="Author" w:date="2021-07-25T23:06:00Z">
        <w:r w:rsidR="00593E9B">
          <w:rPr>
            <w:rFonts w:ascii="Times New Roman" w:hAnsi="Times New Roman" w:cs="Times New Roman"/>
            <w:sz w:val="24"/>
            <w:szCs w:val="24"/>
          </w:rPr>
          <w:t>)</w:t>
        </w:r>
      </w:ins>
      <w:ins w:id="151" w:author="Author" w:date="2021-07-25T22:54:00Z">
        <w:r w:rsidR="00EF028C">
          <w:rPr>
            <w:rFonts w:ascii="Times New Roman" w:hAnsi="Times New Roman" w:cs="Times New Roman"/>
            <w:sz w:val="24"/>
            <w:szCs w:val="24"/>
          </w:rPr>
          <w:t>.</w:t>
        </w:r>
        <w:r w:rsidR="00EF028C" w:rsidRPr="00EF028C">
          <w:rPr>
            <w:rFonts w:ascii="Times New Roman" w:hAnsi="Times New Roman" w:cs="Times New Roman"/>
            <w:sz w:val="24"/>
            <w:szCs w:val="24"/>
          </w:rPr>
          <w:t xml:space="preserve"> </w:t>
        </w:r>
      </w:ins>
      <w:bookmarkStart w:id="152" w:name="_Hlk78148934"/>
      <w:ins w:id="153" w:author="Author" w:date="2021-07-25T23:48:00Z">
        <w:r w:rsidR="00953646">
          <w:rPr>
            <w:rFonts w:ascii="Times New Roman" w:hAnsi="Times New Roman" w:cs="Times New Roman"/>
            <w:sz w:val="24"/>
            <w:szCs w:val="24"/>
          </w:rPr>
          <w:t>N</w:t>
        </w:r>
      </w:ins>
      <w:ins w:id="154" w:author="Author" w:date="2021-07-25T23:40:00Z">
        <w:r w:rsidR="00CD0E00">
          <w:rPr>
            <w:rFonts w:ascii="Times New Roman" w:hAnsi="Times New Roman" w:cs="Times New Roman"/>
            <w:sz w:val="24"/>
            <w:szCs w:val="24"/>
          </w:rPr>
          <w:t xml:space="preserve">ationally </w:t>
        </w:r>
      </w:ins>
      <w:ins w:id="155" w:author="Author" w:date="2021-07-25T23:41:00Z">
        <w:r w:rsidR="00CD0E00">
          <w:rPr>
            <w:rFonts w:ascii="Times New Roman" w:hAnsi="Times New Roman" w:cs="Times New Roman"/>
            <w:sz w:val="24"/>
            <w:szCs w:val="24"/>
          </w:rPr>
          <w:t>~</w:t>
        </w:r>
      </w:ins>
      <w:ins w:id="156" w:author="Author" w:date="2021-07-25T23:34:00Z">
        <w:r w:rsidR="00CD0E00" w:rsidRPr="00CD0E00">
          <w:rPr>
            <w:rFonts w:ascii="Times New Roman" w:hAnsi="Times New Roman" w:cs="Times New Roman"/>
            <w:sz w:val="24"/>
            <w:szCs w:val="24"/>
          </w:rPr>
          <w:t>1</w:t>
        </w:r>
      </w:ins>
      <w:ins w:id="157" w:author="Author" w:date="2021-07-25T23:35:00Z">
        <w:r w:rsidR="00CD0E00">
          <w:rPr>
            <w:rFonts w:ascii="Times New Roman" w:hAnsi="Times New Roman" w:cs="Times New Roman"/>
            <w:sz w:val="24"/>
            <w:szCs w:val="24"/>
          </w:rPr>
          <w:t>,</w:t>
        </w:r>
      </w:ins>
      <w:ins w:id="158" w:author="Author" w:date="2021-07-25T23:36:00Z">
        <w:r w:rsidR="00CD0E00">
          <w:rPr>
            <w:rFonts w:ascii="Times New Roman" w:hAnsi="Times New Roman" w:cs="Times New Roman"/>
            <w:sz w:val="24"/>
            <w:szCs w:val="24"/>
          </w:rPr>
          <w:t>400</w:t>
        </w:r>
      </w:ins>
      <w:ins w:id="159" w:author="Author" w:date="2021-07-25T23:35:00Z">
        <w:r w:rsidR="00CD0E00">
          <w:rPr>
            <w:rFonts w:ascii="Times New Roman" w:hAnsi="Times New Roman" w:cs="Times New Roman"/>
            <w:sz w:val="24"/>
            <w:szCs w:val="24"/>
          </w:rPr>
          <w:t>,</w:t>
        </w:r>
      </w:ins>
      <w:ins w:id="160" w:author="Author" w:date="2021-07-25T23:36:00Z">
        <w:r w:rsidR="00CD0E00">
          <w:rPr>
            <w:rFonts w:ascii="Times New Roman" w:hAnsi="Times New Roman" w:cs="Times New Roman"/>
            <w:sz w:val="24"/>
            <w:szCs w:val="24"/>
          </w:rPr>
          <w:t>00</w:t>
        </w:r>
      </w:ins>
      <w:ins w:id="161" w:author="Author" w:date="2021-07-25T23:37:00Z">
        <w:r w:rsidR="00CD0E00">
          <w:rPr>
            <w:rFonts w:ascii="Times New Roman" w:hAnsi="Times New Roman" w:cs="Times New Roman"/>
            <w:sz w:val="24"/>
            <w:szCs w:val="24"/>
          </w:rPr>
          <w:t>0</w:t>
        </w:r>
      </w:ins>
      <w:ins w:id="162" w:author="Author" w:date="2021-07-25T23:35:00Z">
        <w:r w:rsidR="00CD0E00">
          <w:rPr>
            <w:rFonts w:ascii="Times New Roman" w:hAnsi="Times New Roman" w:cs="Times New Roman"/>
            <w:sz w:val="24"/>
            <w:szCs w:val="24"/>
          </w:rPr>
          <w:t xml:space="preserve"> </w:t>
        </w:r>
      </w:ins>
      <w:ins w:id="163" w:author="Author" w:date="2021-07-25T23:43:00Z">
        <w:r w:rsidR="00CD0E00">
          <w:rPr>
            <w:rFonts w:ascii="Times New Roman" w:hAnsi="Times New Roman" w:cs="Times New Roman"/>
            <w:sz w:val="24"/>
            <w:szCs w:val="24"/>
          </w:rPr>
          <w:t xml:space="preserve">and ~38,000 </w:t>
        </w:r>
      </w:ins>
      <w:ins w:id="164" w:author="Author" w:date="2021-07-25T23:21:00Z">
        <w:r w:rsidR="009759B4">
          <w:rPr>
            <w:rFonts w:ascii="Times New Roman" w:hAnsi="Times New Roman" w:cs="Times New Roman"/>
            <w:sz w:val="24"/>
            <w:szCs w:val="24"/>
          </w:rPr>
          <w:t xml:space="preserve">suction </w:t>
        </w:r>
      </w:ins>
      <w:ins w:id="165" w:author="Author" w:date="2021-07-25T23:49:00Z">
        <w:r w:rsidR="00953646">
          <w:rPr>
            <w:rFonts w:ascii="Times New Roman" w:hAnsi="Times New Roman" w:cs="Times New Roman"/>
            <w:sz w:val="24"/>
            <w:szCs w:val="24"/>
          </w:rPr>
          <w:t xml:space="preserve">mode </w:t>
        </w:r>
      </w:ins>
      <w:ins w:id="166" w:author="Author" w:date="2021-07-25T23:21:00Z">
        <w:r w:rsidR="009759B4">
          <w:rPr>
            <w:rFonts w:ascii="Times New Roman" w:hAnsi="Times New Roman" w:cs="Times New Roman"/>
            <w:sz w:val="24"/>
            <w:szCs w:val="24"/>
          </w:rPr>
          <w:t xml:space="preserve">and </w:t>
        </w:r>
      </w:ins>
      <w:ins w:id="167" w:author="Author" w:date="2021-07-25T23:40:00Z">
        <w:r w:rsidR="00CD0E00">
          <w:rPr>
            <w:rFonts w:ascii="Times New Roman" w:hAnsi="Times New Roman" w:cs="Times New Roman"/>
            <w:sz w:val="24"/>
            <w:szCs w:val="24"/>
          </w:rPr>
          <w:t xml:space="preserve">force mode </w:t>
        </w:r>
      </w:ins>
      <w:ins w:id="168" w:author="Author" w:date="2021-07-25T23:49:00Z">
        <w:r w:rsidR="00953646">
          <w:rPr>
            <w:rFonts w:ascii="Times New Roman" w:hAnsi="Times New Roman" w:cs="Times New Roman"/>
            <w:sz w:val="24"/>
            <w:szCs w:val="24"/>
          </w:rPr>
          <w:t xml:space="preserve">based </w:t>
        </w:r>
      </w:ins>
      <w:ins w:id="169" w:author="Author" w:date="2021-07-25T23:40:00Z">
        <w:r w:rsidR="00CD0E00">
          <w:rPr>
            <w:rFonts w:ascii="Times New Roman" w:hAnsi="Times New Roman" w:cs="Times New Roman"/>
            <w:sz w:val="24"/>
            <w:szCs w:val="24"/>
          </w:rPr>
          <w:t>pumps</w:t>
        </w:r>
      </w:ins>
      <w:ins w:id="170" w:author="Author" w:date="2021-07-25T23:44:00Z">
        <w:r w:rsidR="00953646">
          <w:rPr>
            <w:rFonts w:ascii="Times New Roman" w:hAnsi="Times New Roman" w:cs="Times New Roman"/>
            <w:sz w:val="24"/>
            <w:szCs w:val="24"/>
          </w:rPr>
          <w:t>, respectively</w:t>
        </w:r>
      </w:ins>
      <w:ins w:id="171" w:author="Author" w:date="2021-07-25T23:43:00Z">
        <w:r w:rsidR="00CD0E00">
          <w:rPr>
            <w:rFonts w:ascii="Times New Roman" w:hAnsi="Times New Roman" w:cs="Times New Roman"/>
            <w:sz w:val="24"/>
            <w:szCs w:val="24"/>
          </w:rPr>
          <w:t xml:space="preserve"> withdraw groundwater</w:t>
        </w:r>
      </w:ins>
      <w:ins w:id="172" w:author="Author" w:date="2021-07-25T23:46:00Z">
        <w:r w:rsidR="00953646">
          <w:rPr>
            <w:rFonts w:ascii="Times New Roman" w:hAnsi="Times New Roman" w:cs="Times New Roman"/>
            <w:sz w:val="24"/>
            <w:szCs w:val="24"/>
          </w:rPr>
          <w:t xml:space="preserve"> from irrigation abstraction wells</w:t>
        </w:r>
      </w:ins>
      <w:ins w:id="173" w:author="Author" w:date="2021-07-25T23:47:00Z">
        <w:r w:rsidR="00953646">
          <w:rPr>
            <w:rFonts w:ascii="Times New Roman" w:hAnsi="Times New Roman" w:cs="Times New Roman"/>
            <w:sz w:val="24"/>
            <w:szCs w:val="24"/>
          </w:rPr>
          <w:t xml:space="preserve"> (BADC, 2019)</w:t>
        </w:r>
      </w:ins>
      <w:ins w:id="174" w:author="Author" w:date="2021-07-25T23:41:00Z">
        <w:r w:rsidR="00CD0E00">
          <w:rPr>
            <w:rFonts w:ascii="Times New Roman" w:hAnsi="Times New Roman" w:cs="Times New Roman"/>
            <w:sz w:val="24"/>
            <w:szCs w:val="24"/>
          </w:rPr>
          <w:t>.</w:t>
        </w:r>
      </w:ins>
      <w:ins w:id="175" w:author="Author" w:date="2021-07-25T23:40:00Z">
        <w:r w:rsidR="00CD0E00">
          <w:rPr>
            <w:rFonts w:ascii="Times New Roman" w:hAnsi="Times New Roman" w:cs="Times New Roman"/>
            <w:sz w:val="24"/>
            <w:szCs w:val="24"/>
          </w:rPr>
          <w:t xml:space="preserve"> </w:t>
        </w:r>
      </w:ins>
      <w:bookmarkEnd w:id="152"/>
      <w:ins w:id="176" w:author="Author" w:date="2021-07-24T18:46:00Z">
        <w:del w:id="177" w:author="Author" w:date="2021-07-25T22:06:00Z">
          <w:r w:rsidR="0096252D" w:rsidRPr="0096252D" w:rsidDel="002F3A25">
            <w:rPr>
              <w:rFonts w:ascii="Times New Roman" w:hAnsi="Times New Roman" w:cs="Times New Roman"/>
              <w:sz w:val="24"/>
              <w:szCs w:val="24"/>
            </w:rPr>
            <w:delText>Furthermore</w:delText>
          </w:r>
        </w:del>
      </w:ins>
      <w:ins w:id="178" w:author="Author" w:date="2021-07-25T22:06:00Z">
        <w:del w:id="179" w:author="Author" w:date="2021-07-25T23:41:00Z">
          <w:r w:rsidR="002F3A25" w:rsidDel="00CD0E00">
            <w:rPr>
              <w:rFonts w:ascii="Times New Roman" w:hAnsi="Times New Roman" w:cs="Times New Roman"/>
              <w:sz w:val="24"/>
              <w:szCs w:val="24"/>
            </w:rPr>
            <w:delText>Here</w:delText>
          </w:r>
        </w:del>
      </w:ins>
      <w:ins w:id="180" w:author="Author" w:date="2021-07-25T23:41:00Z">
        <w:r w:rsidR="00CD0E00">
          <w:rPr>
            <w:rFonts w:ascii="Times New Roman" w:hAnsi="Times New Roman" w:cs="Times New Roman"/>
            <w:sz w:val="24"/>
            <w:szCs w:val="24"/>
          </w:rPr>
          <w:t>But</w:t>
        </w:r>
      </w:ins>
      <w:ins w:id="181" w:author="Author" w:date="2021-07-24T18:46:00Z">
        <w:r w:rsidR="0096252D" w:rsidRPr="0096252D">
          <w:rPr>
            <w:rFonts w:ascii="Times New Roman" w:hAnsi="Times New Roman" w:cs="Times New Roman"/>
            <w:sz w:val="24"/>
            <w:szCs w:val="24"/>
          </w:rPr>
          <w:t xml:space="preserve">, suction mode pumps </w:t>
        </w:r>
        <w:del w:id="182" w:author="Author" w:date="2021-07-25T23:44:00Z">
          <w:r w:rsidR="0096252D" w:rsidRPr="0096252D" w:rsidDel="00953646">
            <w:rPr>
              <w:rFonts w:ascii="Times New Roman" w:hAnsi="Times New Roman" w:cs="Times New Roman"/>
              <w:sz w:val="24"/>
              <w:szCs w:val="24"/>
            </w:rPr>
            <w:delText xml:space="preserve">only </w:delText>
          </w:r>
        </w:del>
        <w:r w:rsidR="0096252D" w:rsidRPr="0096252D">
          <w:rPr>
            <w:rFonts w:ascii="Times New Roman" w:hAnsi="Times New Roman" w:cs="Times New Roman"/>
            <w:sz w:val="24"/>
            <w:szCs w:val="24"/>
          </w:rPr>
          <w:t>fail when maximum GWL depletes more than 7</w:t>
        </w:r>
      </w:ins>
      <w:ins w:id="183" w:author="Author" w:date="2021-07-24T18:49:00Z">
        <w:r w:rsidR="00636A8F">
          <w:rPr>
            <w:rFonts w:ascii="Times New Roman" w:hAnsi="Times New Roman" w:cs="Times New Roman"/>
            <w:sz w:val="24"/>
            <w:szCs w:val="24"/>
          </w:rPr>
          <w:t>.5</w:t>
        </w:r>
      </w:ins>
      <w:ins w:id="184" w:author="Author" w:date="2021-07-24T18:46:00Z">
        <w:r w:rsidR="00636A8F">
          <w:rPr>
            <w:rFonts w:ascii="Times New Roman" w:hAnsi="Times New Roman" w:cs="Times New Roman"/>
            <w:sz w:val="24"/>
            <w:szCs w:val="24"/>
          </w:rPr>
          <w:t xml:space="preserve"> met</w:t>
        </w:r>
        <w:r w:rsidR="0096252D" w:rsidRPr="0096252D">
          <w:rPr>
            <w:rFonts w:ascii="Times New Roman" w:hAnsi="Times New Roman" w:cs="Times New Roman"/>
            <w:sz w:val="24"/>
            <w:szCs w:val="24"/>
          </w:rPr>
          <w:t>e</w:t>
        </w:r>
      </w:ins>
      <w:ins w:id="185" w:author="Author" w:date="2021-07-24T18:49:00Z">
        <w:r w:rsidR="00636A8F">
          <w:rPr>
            <w:rFonts w:ascii="Times New Roman" w:hAnsi="Times New Roman" w:cs="Times New Roman"/>
            <w:sz w:val="24"/>
            <w:szCs w:val="24"/>
          </w:rPr>
          <w:t>r</w:t>
        </w:r>
      </w:ins>
      <w:ins w:id="186" w:author="Author" w:date="2021-07-24T18:46:00Z">
        <w:r w:rsidR="0096252D" w:rsidRPr="0096252D">
          <w:rPr>
            <w:rFonts w:ascii="Times New Roman" w:hAnsi="Times New Roman" w:cs="Times New Roman"/>
            <w:sz w:val="24"/>
            <w:szCs w:val="24"/>
          </w:rPr>
          <w:t xml:space="preserve">s </w:t>
        </w:r>
        <w:commentRangeStart w:id="187"/>
        <w:commentRangeStart w:id="188"/>
        <w:r w:rsidR="0096252D" w:rsidRPr="0096252D">
          <w:rPr>
            <w:rFonts w:ascii="Times New Roman" w:hAnsi="Times New Roman" w:cs="Times New Roman"/>
            <w:sz w:val="24"/>
            <w:szCs w:val="24"/>
          </w:rPr>
          <w:lastRenderedPageBreak/>
          <w:t>(</w:t>
        </w:r>
      </w:ins>
      <w:ins w:id="189" w:author="Author" w:date="2021-07-25T21:30:00Z">
        <w:r w:rsidR="002F111E">
          <w:rPr>
            <w:rFonts w:ascii="Times New Roman" w:hAnsi="Times New Roman" w:cs="Times New Roman"/>
            <w:sz w:val="24"/>
            <w:szCs w:val="24"/>
          </w:rPr>
          <w:t xml:space="preserve">i.e., </w:t>
        </w:r>
      </w:ins>
      <w:ins w:id="190" w:author="Author" w:date="2021-07-25T21:29:00Z">
        <w:r w:rsidR="002F111E" w:rsidRPr="002F111E">
          <w:rPr>
            <w:rFonts w:ascii="Times New Roman" w:hAnsi="Times New Roman" w:cs="Times New Roman"/>
            <w:sz w:val="24"/>
            <w:szCs w:val="24"/>
          </w:rPr>
          <w:t>the vertical distance between the centrifugal pump and pump</w:t>
        </w:r>
      </w:ins>
      <w:ins w:id="191" w:author="Author" w:date="2021-07-25T21:31:00Z">
        <w:r w:rsidR="002F111E">
          <w:rPr>
            <w:rFonts w:ascii="Times New Roman" w:hAnsi="Times New Roman" w:cs="Times New Roman"/>
            <w:sz w:val="24"/>
            <w:szCs w:val="24"/>
          </w:rPr>
          <w:t xml:space="preserve"> valve</w:t>
        </w:r>
      </w:ins>
      <w:ins w:id="192" w:author="Author" w:date="2021-07-25T21:33:00Z">
        <w:del w:id="193" w:author="Author" w:date="2021-07-25T22:06:00Z">
          <w:r w:rsidR="002F111E" w:rsidDel="002F3A25">
            <w:rPr>
              <w:rFonts w:ascii="Times New Roman" w:hAnsi="Times New Roman" w:cs="Times New Roman"/>
              <w:sz w:val="24"/>
              <w:szCs w:val="24"/>
            </w:rPr>
            <w:delText xml:space="preserve"> placed</w:delText>
          </w:r>
        </w:del>
      </w:ins>
      <w:ins w:id="194" w:author="Author" w:date="2021-07-25T21:32:00Z">
        <w:del w:id="195" w:author="Author" w:date="2021-07-25T22:06:00Z">
          <w:r w:rsidR="002F111E" w:rsidDel="002F3A25">
            <w:rPr>
              <w:rFonts w:ascii="Times New Roman" w:hAnsi="Times New Roman" w:cs="Times New Roman"/>
              <w:sz w:val="24"/>
              <w:szCs w:val="24"/>
            </w:rPr>
            <w:delText xml:space="preserve"> above GWL</w:delText>
          </w:r>
        </w:del>
      </w:ins>
      <w:ins w:id="196" w:author="Author" w:date="2021-07-25T21:30:00Z">
        <w:r w:rsidR="002F111E">
          <w:rPr>
            <w:rFonts w:ascii="Times New Roman" w:hAnsi="Times New Roman" w:cs="Times New Roman"/>
            <w:sz w:val="24"/>
            <w:szCs w:val="24"/>
          </w:rPr>
          <w:t>)</w:t>
        </w:r>
      </w:ins>
      <w:ins w:id="197" w:author="Author" w:date="2021-07-25T21:29:00Z">
        <w:r w:rsidR="002F111E" w:rsidRPr="002F111E">
          <w:rPr>
            <w:rFonts w:ascii="Times New Roman" w:hAnsi="Times New Roman" w:cs="Times New Roman"/>
            <w:sz w:val="24"/>
            <w:szCs w:val="24"/>
          </w:rPr>
          <w:t xml:space="preserve"> </w:t>
        </w:r>
      </w:ins>
      <w:ins w:id="198" w:author="Author" w:date="2021-07-24T18:46:00Z">
        <w:del w:id="199" w:author="Author" w:date="2021-07-25T21:32:00Z">
          <w:r w:rsidR="0096252D" w:rsidRPr="0096252D" w:rsidDel="002F111E">
            <w:rPr>
              <w:rFonts w:ascii="Times New Roman" w:hAnsi="Times New Roman" w:cs="Times New Roman"/>
              <w:sz w:val="24"/>
              <w:szCs w:val="24"/>
            </w:rPr>
            <w:delText xml:space="preserve">as the pump valves are situation above the GWL and centrifugal pump </w:delText>
          </w:r>
        </w:del>
        <w:del w:id="200" w:author="Author" w:date="2021-07-25T21:28:00Z">
          <w:r w:rsidR="0096252D" w:rsidRPr="0096252D" w:rsidDel="009818D8">
            <w:rPr>
              <w:rFonts w:ascii="Times New Roman" w:hAnsi="Times New Roman" w:cs="Times New Roman"/>
              <w:sz w:val="24"/>
              <w:szCs w:val="24"/>
            </w:rPr>
            <w:delText>of S can not operate its suction system</w:delText>
          </w:r>
        </w:del>
        <w:del w:id="201" w:author="Author" w:date="2021-07-25T21:32:00Z">
          <w:r w:rsidR="0096252D" w:rsidRPr="0096252D" w:rsidDel="002F111E">
            <w:rPr>
              <w:rFonts w:ascii="Times New Roman" w:hAnsi="Times New Roman" w:cs="Times New Roman"/>
              <w:sz w:val="24"/>
              <w:szCs w:val="24"/>
            </w:rPr>
            <w:delText>)</w:delText>
          </w:r>
        </w:del>
      </w:ins>
      <w:commentRangeEnd w:id="187"/>
      <w:ins w:id="202" w:author="Author" w:date="2021-07-24T18:49:00Z">
        <w:r w:rsidR="00636A8F">
          <w:rPr>
            <w:rStyle w:val="CommentReference"/>
          </w:rPr>
          <w:commentReference w:id="187"/>
        </w:r>
      </w:ins>
      <w:commentRangeEnd w:id="188"/>
      <w:r w:rsidR="002F111E">
        <w:rPr>
          <w:rStyle w:val="CommentReference"/>
        </w:rPr>
        <w:commentReference w:id="188"/>
      </w:r>
      <w:ins w:id="203" w:author="Author" w:date="2021-07-24T18:46:00Z">
        <w:r w:rsidR="0096252D" w:rsidRPr="0096252D">
          <w:rPr>
            <w:rFonts w:ascii="Times New Roman" w:hAnsi="Times New Roman" w:cs="Times New Roman"/>
            <w:sz w:val="24"/>
            <w:szCs w:val="24"/>
          </w:rPr>
          <w:t xml:space="preserve">. That is why </w:t>
        </w:r>
      </w:ins>
      <w:ins w:id="204" w:author="Author" w:date="2021-07-24T18:49:00Z">
        <w:r w:rsidR="00636A8F">
          <w:rPr>
            <w:rFonts w:ascii="Times New Roman" w:hAnsi="Times New Roman" w:cs="Times New Roman"/>
            <w:sz w:val="24"/>
            <w:szCs w:val="24"/>
          </w:rPr>
          <w:t xml:space="preserve">the </w:t>
        </w:r>
      </w:ins>
      <w:ins w:id="205" w:author="Author" w:date="2021-07-24T18:46:00Z">
        <w:r w:rsidR="0096252D" w:rsidRPr="0096252D">
          <w:rPr>
            <w:rFonts w:ascii="Times New Roman" w:hAnsi="Times New Roman" w:cs="Times New Roman"/>
            <w:sz w:val="24"/>
            <w:szCs w:val="24"/>
          </w:rPr>
          <w:t>latest available observation points on annual maximum groundwater level</w:t>
        </w:r>
      </w:ins>
      <w:ins w:id="206" w:author="Author" w:date="2021-07-25T22:07:00Z">
        <w:del w:id="207" w:author="Author" w:date="2021-07-25T22:08:00Z">
          <w:r w:rsidR="002F3A25" w:rsidDel="008729F4">
            <w:rPr>
              <w:rFonts w:ascii="Times New Roman" w:hAnsi="Times New Roman" w:cs="Times New Roman"/>
              <w:sz w:val="24"/>
              <w:szCs w:val="24"/>
            </w:rPr>
            <w:delText xml:space="preserve"> in 2018</w:delText>
          </w:r>
        </w:del>
      </w:ins>
      <w:ins w:id="208" w:author="Author" w:date="2021-07-24T18:46:00Z">
        <w:r w:rsidR="0096252D" w:rsidRPr="0096252D">
          <w:rPr>
            <w:rFonts w:ascii="Times New Roman" w:hAnsi="Times New Roman" w:cs="Times New Roman"/>
            <w:sz w:val="24"/>
            <w:szCs w:val="24"/>
          </w:rPr>
          <w:t xml:space="preserve"> is used </w:t>
        </w:r>
      </w:ins>
      <w:ins w:id="209" w:author="Author" w:date="2021-07-25T21:35:00Z">
        <w:r w:rsidR="002F111E">
          <w:rPr>
            <w:rFonts w:ascii="Times New Roman" w:hAnsi="Times New Roman" w:cs="Times New Roman"/>
            <w:sz w:val="24"/>
            <w:szCs w:val="24"/>
          </w:rPr>
          <w:t xml:space="preserve">to facilitate </w:t>
        </w:r>
      </w:ins>
      <w:ins w:id="210" w:author="Author" w:date="2021-07-24T18:50:00Z">
        <w:del w:id="211" w:author="Author" w:date="2021-07-25T21:35:00Z">
          <w:r w:rsidR="00636A8F" w:rsidDel="002F111E">
            <w:rPr>
              <w:rFonts w:ascii="Times New Roman" w:hAnsi="Times New Roman" w:cs="Times New Roman"/>
              <w:sz w:val="24"/>
              <w:szCs w:val="24"/>
            </w:rPr>
            <w:delText>by the</w:delText>
          </w:r>
        </w:del>
      </w:ins>
      <w:ins w:id="212" w:author="Author" w:date="2021-07-24T18:46:00Z">
        <w:r w:rsidR="0096252D" w:rsidRPr="0096252D">
          <w:rPr>
            <w:rFonts w:ascii="Times New Roman" w:hAnsi="Times New Roman" w:cs="Times New Roman"/>
            <w:sz w:val="24"/>
            <w:szCs w:val="24"/>
          </w:rPr>
          <w:t xml:space="preserve"> government organizations to prepare </w:t>
        </w:r>
        <w:del w:id="213" w:author="Author" w:date="2021-07-25T21:35:00Z">
          <w:r w:rsidR="0096252D" w:rsidRPr="0096252D" w:rsidDel="002F111E">
            <w:rPr>
              <w:rFonts w:ascii="Times New Roman" w:hAnsi="Times New Roman" w:cs="Times New Roman"/>
              <w:sz w:val="24"/>
              <w:szCs w:val="24"/>
            </w:rPr>
            <w:delText xml:space="preserve">guideline or </w:delText>
          </w:r>
        </w:del>
        <w:r w:rsidR="0096252D" w:rsidRPr="0096252D">
          <w:rPr>
            <w:rFonts w:ascii="Times New Roman" w:hAnsi="Times New Roman" w:cs="Times New Roman"/>
            <w:sz w:val="24"/>
            <w:szCs w:val="24"/>
          </w:rPr>
          <w:t xml:space="preserve">policy </w:t>
        </w:r>
      </w:ins>
      <w:ins w:id="214" w:author="Author" w:date="2021-07-25T21:36:00Z">
        <w:r w:rsidR="002F111E">
          <w:rPr>
            <w:rFonts w:ascii="Times New Roman" w:hAnsi="Times New Roman" w:cs="Times New Roman"/>
            <w:sz w:val="24"/>
            <w:szCs w:val="24"/>
          </w:rPr>
          <w:t xml:space="preserve">trajectories </w:t>
        </w:r>
      </w:ins>
      <w:ins w:id="215" w:author="Author" w:date="2021-07-24T18:46:00Z">
        <w:r w:rsidR="0096252D" w:rsidRPr="0096252D">
          <w:rPr>
            <w:rFonts w:ascii="Times New Roman" w:hAnsi="Times New Roman" w:cs="Times New Roman"/>
            <w:sz w:val="24"/>
            <w:szCs w:val="24"/>
          </w:rPr>
          <w:t>for upcoming years.</w:t>
        </w:r>
      </w:ins>
      <w:ins w:id="216" w:author="Author" w:date="2021-07-24T18:50:00Z">
        <w:r w:rsidR="00636A8F">
          <w:rPr>
            <w:rFonts w:ascii="Times New Roman" w:hAnsi="Times New Roman" w:cs="Times New Roman"/>
            <w:sz w:val="24"/>
            <w:szCs w:val="24"/>
          </w:rPr>
          <w:t xml:space="preserve"> </w:t>
        </w:r>
      </w:ins>
      <w:ins w:id="217" w:author="Author" w:date="2021-07-24T20:59:00Z">
        <w:r w:rsidR="00A9140C">
          <w:rPr>
            <w:rFonts w:ascii="Times New Roman" w:hAnsi="Times New Roman" w:cs="Times New Roman"/>
            <w:sz w:val="24"/>
            <w:szCs w:val="24"/>
          </w:rPr>
          <w:t xml:space="preserve">With this in mind, we </w:t>
        </w:r>
      </w:ins>
      <w:ins w:id="218" w:author="Author" w:date="2021-07-24T21:01:00Z">
        <w:r w:rsidR="00A9140C">
          <w:rPr>
            <w:rFonts w:ascii="Times New Roman" w:hAnsi="Times New Roman" w:cs="Times New Roman"/>
            <w:sz w:val="24"/>
            <w:szCs w:val="24"/>
          </w:rPr>
          <w:t>focus on</w:t>
        </w:r>
      </w:ins>
      <w:ins w:id="219" w:author="Author" w:date="2021-07-24T20:59:00Z">
        <w:r w:rsidR="00A9140C">
          <w:rPr>
            <w:rFonts w:ascii="Times New Roman" w:hAnsi="Times New Roman" w:cs="Times New Roman"/>
            <w:sz w:val="24"/>
            <w:szCs w:val="24"/>
          </w:rPr>
          <w:t xml:space="preserve"> a</w:t>
        </w:r>
        <w:r w:rsidR="00A9140C" w:rsidRPr="00AA6BF4">
          <w:rPr>
            <w:rFonts w:ascii="Times New Roman" w:hAnsi="Times New Roman" w:cs="Times New Roman"/>
            <w:sz w:val="24"/>
            <w:szCs w:val="24"/>
          </w:rPr>
          <w:t>nnual maximum groundwater level (GWL)</w:t>
        </w:r>
      </w:ins>
      <w:ins w:id="220" w:author="Author" w:date="2021-07-24T21:01:00Z">
        <w:r w:rsidR="00A9140C">
          <w:rPr>
            <w:rFonts w:ascii="Times New Roman" w:hAnsi="Times New Roman" w:cs="Times New Roman"/>
            <w:sz w:val="24"/>
            <w:szCs w:val="24"/>
          </w:rPr>
          <w:t xml:space="preserve"> in this study.</w:t>
        </w:r>
      </w:ins>
      <w:ins w:id="221" w:author="Author" w:date="2021-07-24T20:59:00Z">
        <w:r w:rsidR="00A9140C">
          <w:rPr>
            <w:rFonts w:ascii="Times New Roman" w:hAnsi="Times New Roman" w:cs="Times New Roman"/>
            <w:sz w:val="24"/>
            <w:szCs w:val="24"/>
          </w:rPr>
          <w:t xml:space="preserve">  </w:t>
        </w:r>
      </w:ins>
    </w:p>
    <w:p w14:paraId="728AAB50" w14:textId="22381797" w:rsidR="00AE52A6" w:rsidRPr="00AA6BF4" w:rsidRDefault="001849CB" w:rsidP="004E6616">
      <w:pPr>
        <w:spacing w:line="480" w:lineRule="auto"/>
        <w:jc w:val="both"/>
        <w:rPr>
          <w:rFonts w:ascii="Times New Roman" w:hAnsi="Times New Roman" w:cs="Times New Roman"/>
          <w:sz w:val="24"/>
          <w:szCs w:val="24"/>
        </w:rPr>
      </w:pPr>
      <w:r>
        <w:rPr>
          <w:rFonts w:ascii="Times New Roman" w:hAnsi="Times New Roman" w:cs="Times New Roman"/>
          <w:sz w:val="24"/>
          <w:szCs w:val="24"/>
        </w:rPr>
        <w:t>Quality assured monitor</w:t>
      </w:r>
      <w:r w:rsidR="0019425D">
        <w:rPr>
          <w:rFonts w:ascii="Times New Roman" w:hAnsi="Times New Roman" w:cs="Times New Roman"/>
          <w:sz w:val="24"/>
          <w:szCs w:val="24"/>
        </w:rPr>
        <w:t>ing</w:t>
      </w:r>
      <w:r>
        <w:rPr>
          <w:rFonts w:ascii="Times New Roman" w:hAnsi="Times New Roman" w:cs="Times New Roman"/>
          <w:sz w:val="24"/>
          <w:szCs w:val="24"/>
        </w:rPr>
        <w:t xml:space="preserve"> observation points of </w:t>
      </w:r>
      <w:commentRangeStart w:id="222"/>
      <w:commentRangeStart w:id="223"/>
      <w:r>
        <w:rPr>
          <w:rFonts w:ascii="Times New Roman" w:hAnsi="Times New Roman" w:cs="Times New Roman"/>
          <w:sz w:val="24"/>
          <w:szCs w:val="24"/>
        </w:rPr>
        <w:t>a</w:t>
      </w:r>
      <w:r w:rsidR="00AA6BF4" w:rsidRPr="00AA6BF4">
        <w:rPr>
          <w:rFonts w:ascii="Times New Roman" w:hAnsi="Times New Roman" w:cs="Times New Roman"/>
          <w:sz w:val="24"/>
          <w:szCs w:val="24"/>
        </w:rPr>
        <w:t xml:space="preserve">nnual maximum groundwater level (GWL) </w:t>
      </w:r>
      <w:commentRangeEnd w:id="222"/>
      <w:r w:rsidR="007E7BFE">
        <w:rPr>
          <w:rStyle w:val="CommentReference"/>
        </w:rPr>
        <w:commentReference w:id="222"/>
      </w:r>
      <w:commentRangeEnd w:id="223"/>
      <w:r w:rsidR="00A9140C">
        <w:rPr>
          <w:rStyle w:val="CommentReference"/>
        </w:rPr>
        <w:commentReference w:id="223"/>
      </w:r>
      <w:r w:rsidR="00AA6BF4" w:rsidRPr="00AA6BF4">
        <w:rPr>
          <w:rFonts w:ascii="Times New Roman" w:hAnsi="Times New Roman" w:cs="Times New Roman"/>
          <w:sz w:val="24"/>
          <w:szCs w:val="24"/>
        </w:rPr>
        <w:t xml:space="preserve">for the year 2018 have been </w:t>
      </w:r>
      <w:r>
        <w:rPr>
          <w:rFonts w:ascii="Times New Roman" w:hAnsi="Times New Roman" w:cs="Times New Roman"/>
          <w:sz w:val="24"/>
          <w:szCs w:val="24"/>
        </w:rPr>
        <w:t xml:space="preserve">screened from the data </w:t>
      </w:r>
      <w:r w:rsidR="00AA6BF4" w:rsidRPr="00AA6BF4">
        <w:rPr>
          <w:rFonts w:ascii="Times New Roman" w:hAnsi="Times New Roman" w:cs="Times New Roman"/>
          <w:sz w:val="24"/>
          <w:szCs w:val="24"/>
        </w:rPr>
        <w:t>collected from different sources, namely,</w:t>
      </w:r>
      <w:r w:rsidR="00277BB4">
        <w:rPr>
          <w:rFonts w:ascii="Times New Roman" w:hAnsi="Times New Roman" w:cs="Times New Roman"/>
          <w:sz w:val="24"/>
          <w:szCs w:val="24"/>
        </w:rPr>
        <w:t xml:space="preserve"> Bangladesh Water Development Board</w:t>
      </w:r>
      <w:r w:rsidR="00AA6BF4" w:rsidRPr="00AA6BF4">
        <w:rPr>
          <w:rFonts w:ascii="Times New Roman" w:hAnsi="Times New Roman" w:cs="Times New Roman"/>
          <w:sz w:val="24"/>
          <w:szCs w:val="24"/>
        </w:rPr>
        <w:t xml:space="preserve"> </w:t>
      </w:r>
      <w:r w:rsidR="00277BB4">
        <w:rPr>
          <w:rFonts w:ascii="Times New Roman" w:hAnsi="Times New Roman" w:cs="Times New Roman"/>
          <w:sz w:val="24"/>
          <w:szCs w:val="24"/>
        </w:rPr>
        <w:t>(</w:t>
      </w:r>
      <w:r w:rsidR="00AA6BF4" w:rsidRPr="00AA6BF4">
        <w:rPr>
          <w:rFonts w:ascii="Times New Roman" w:hAnsi="Times New Roman" w:cs="Times New Roman"/>
          <w:sz w:val="24"/>
          <w:szCs w:val="24"/>
        </w:rPr>
        <w:t>B</w:t>
      </w:r>
      <w:r w:rsidR="00AA6BF4">
        <w:rPr>
          <w:rFonts w:ascii="Times New Roman" w:hAnsi="Times New Roman" w:cs="Times New Roman"/>
          <w:sz w:val="24"/>
          <w:szCs w:val="24"/>
        </w:rPr>
        <w:t>WDB</w:t>
      </w:r>
      <w:r w:rsidR="00277BB4">
        <w:rPr>
          <w:rFonts w:ascii="Times New Roman" w:hAnsi="Times New Roman" w:cs="Times New Roman"/>
          <w:sz w:val="24"/>
          <w:szCs w:val="24"/>
        </w:rPr>
        <w:t>)</w:t>
      </w:r>
      <w:r w:rsidR="00AA6BF4">
        <w:rPr>
          <w:rFonts w:ascii="Times New Roman" w:hAnsi="Times New Roman" w:cs="Times New Roman"/>
          <w:sz w:val="24"/>
          <w:szCs w:val="24"/>
        </w:rPr>
        <w:t xml:space="preserve"> (</w:t>
      </w:r>
      <w:r w:rsidR="00116A1E">
        <w:rPr>
          <w:rFonts w:ascii="Times New Roman" w:hAnsi="Times New Roman" w:cs="Times New Roman"/>
          <w:sz w:val="24"/>
          <w:szCs w:val="24"/>
        </w:rPr>
        <w:t xml:space="preserve">726 out of </w:t>
      </w:r>
      <w:r w:rsidR="00AA6BF4">
        <w:rPr>
          <w:rFonts w:ascii="Times New Roman" w:hAnsi="Times New Roman" w:cs="Times New Roman"/>
          <w:sz w:val="24"/>
          <w:szCs w:val="24"/>
        </w:rPr>
        <w:t>1</w:t>
      </w:r>
      <w:r w:rsidR="00277BB4">
        <w:rPr>
          <w:rFonts w:ascii="Times New Roman" w:hAnsi="Times New Roman" w:cs="Times New Roman"/>
          <w:sz w:val="24"/>
          <w:szCs w:val="24"/>
        </w:rPr>
        <w:t>124</w:t>
      </w:r>
      <w:r w:rsidR="00AA6BF4">
        <w:rPr>
          <w:rFonts w:ascii="Times New Roman" w:hAnsi="Times New Roman" w:cs="Times New Roman"/>
          <w:sz w:val="24"/>
          <w:szCs w:val="24"/>
        </w:rPr>
        <w:t xml:space="preserve"> monitoring boreholes)</w:t>
      </w:r>
      <w:r w:rsidR="00AA6BF4" w:rsidRPr="00AA6BF4">
        <w:rPr>
          <w:rFonts w:ascii="Times New Roman" w:hAnsi="Times New Roman" w:cs="Times New Roman"/>
          <w:sz w:val="24"/>
          <w:szCs w:val="24"/>
        </w:rPr>
        <w:t xml:space="preserve">, </w:t>
      </w:r>
      <w:r w:rsidR="00277BB4">
        <w:rPr>
          <w:rFonts w:ascii="Times New Roman" w:hAnsi="Times New Roman" w:cs="Times New Roman"/>
          <w:sz w:val="24"/>
          <w:szCs w:val="24"/>
        </w:rPr>
        <w:t>Bangladesh Agriculture Development Corporation (</w:t>
      </w:r>
      <w:r w:rsidR="00AA6BF4" w:rsidRPr="00AA6BF4">
        <w:rPr>
          <w:rFonts w:ascii="Times New Roman" w:hAnsi="Times New Roman" w:cs="Times New Roman"/>
          <w:sz w:val="24"/>
          <w:szCs w:val="24"/>
        </w:rPr>
        <w:t>BADC</w:t>
      </w:r>
      <w:r w:rsidR="00277BB4">
        <w:rPr>
          <w:rFonts w:ascii="Times New Roman" w:hAnsi="Times New Roman" w:cs="Times New Roman"/>
          <w:sz w:val="24"/>
          <w:szCs w:val="24"/>
        </w:rPr>
        <w:t>)</w:t>
      </w:r>
      <w:r w:rsidR="00AA6BF4" w:rsidRPr="00AA6BF4">
        <w:rPr>
          <w:rFonts w:ascii="Times New Roman" w:hAnsi="Times New Roman" w:cs="Times New Roman"/>
          <w:sz w:val="24"/>
          <w:szCs w:val="24"/>
        </w:rPr>
        <w:t xml:space="preserve"> (</w:t>
      </w:r>
      <w:r w:rsidR="00116A1E">
        <w:rPr>
          <w:rFonts w:ascii="Times New Roman" w:hAnsi="Times New Roman" w:cs="Times New Roman"/>
          <w:sz w:val="24"/>
          <w:szCs w:val="24"/>
        </w:rPr>
        <w:t xml:space="preserve">2435 out </w:t>
      </w:r>
      <w:r w:rsidR="00AA6BF4" w:rsidRPr="00AA6BF4">
        <w:rPr>
          <w:rFonts w:ascii="Times New Roman" w:hAnsi="Times New Roman" w:cs="Times New Roman"/>
          <w:sz w:val="24"/>
          <w:szCs w:val="24"/>
        </w:rPr>
        <w:t>3</w:t>
      </w:r>
      <w:r w:rsidR="00277BB4">
        <w:rPr>
          <w:rFonts w:ascii="Times New Roman" w:hAnsi="Times New Roman" w:cs="Times New Roman"/>
          <w:sz w:val="24"/>
          <w:szCs w:val="24"/>
        </w:rPr>
        <w:t>164</w:t>
      </w:r>
      <w:r w:rsidR="00AA6BF4" w:rsidRPr="00AA6BF4">
        <w:rPr>
          <w:rFonts w:ascii="Times New Roman" w:hAnsi="Times New Roman" w:cs="Times New Roman"/>
          <w:sz w:val="24"/>
          <w:szCs w:val="24"/>
        </w:rPr>
        <w:t xml:space="preserve"> observation wells) and </w:t>
      </w:r>
      <w:r w:rsidR="00281965">
        <w:rPr>
          <w:rFonts w:ascii="Times New Roman" w:hAnsi="Times New Roman" w:cs="Times New Roman"/>
          <w:sz w:val="24"/>
          <w:szCs w:val="24"/>
        </w:rPr>
        <w:t>Department</w:t>
      </w:r>
      <w:r w:rsidR="00277BB4">
        <w:rPr>
          <w:rFonts w:ascii="Times New Roman" w:hAnsi="Times New Roman" w:cs="Times New Roman"/>
          <w:sz w:val="24"/>
          <w:szCs w:val="24"/>
        </w:rPr>
        <w:t xml:space="preserve"> of Public </w:t>
      </w:r>
      <w:r w:rsidR="00281965">
        <w:rPr>
          <w:rFonts w:ascii="Times New Roman" w:hAnsi="Times New Roman" w:cs="Times New Roman"/>
          <w:sz w:val="24"/>
          <w:szCs w:val="24"/>
        </w:rPr>
        <w:t>Health</w:t>
      </w:r>
      <w:r w:rsidR="00277BB4">
        <w:rPr>
          <w:rFonts w:ascii="Times New Roman" w:hAnsi="Times New Roman" w:cs="Times New Roman"/>
          <w:sz w:val="24"/>
          <w:szCs w:val="24"/>
        </w:rPr>
        <w:t xml:space="preserve"> and </w:t>
      </w:r>
      <w:r w:rsidR="00281965">
        <w:rPr>
          <w:rFonts w:ascii="Times New Roman" w:hAnsi="Times New Roman" w:cs="Times New Roman"/>
          <w:sz w:val="24"/>
          <w:szCs w:val="24"/>
        </w:rPr>
        <w:t>Engineering (</w:t>
      </w:r>
      <w:r w:rsidR="00AA6BF4" w:rsidRPr="00AA6BF4">
        <w:rPr>
          <w:rFonts w:ascii="Times New Roman" w:hAnsi="Times New Roman" w:cs="Times New Roman"/>
          <w:sz w:val="24"/>
          <w:szCs w:val="24"/>
        </w:rPr>
        <w:t>DPHE</w:t>
      </w:r>
      <w:r w:rsidR="00281965">
        <w:rPr>
          <w:rFonts w:ascii="Times New Roman" w:hAnsi="Times New Roman" w:cs="Times New Roman"/>
          <w:sz w:val="24"/>
          <w:szCs w:val="24"/>
        </w:rPr>
        <w:t>)</w:t>
      </w:r>
      <w:r w:rsidR="00AA6BF4" w:rsidRPr="00AA6BF4">
        <w:rPr>
          <w:rFonts w:ascii="Times New Roman" w:hAnsi="Times New Roman" w:cs="Times New Roman"/>
          <w:sz w:val="24"/>
          <w:szCs w:val="24"/>
        </w:rPr>
        <w:t xml:space="preserve"> (</w:t>
      </w:r>
      <w:r w:rsidR="00116A1E">
        <w:rPr>
          <w:rFonts w:ascii="Times New Roman" w:hAnsi="Times New Roman" w:cs="Times New Roman"/>
          <w:sz w:val="24"/>
          <w:szCs w:val="24"/>
        </w:rPr>
        <w:t xml:space="preserve">414 out of </w:t>
      </w:r>
      <w:r w:rsidR="00AA6BF4" w:rsidRPr="00AA6BF4">
        <w:rPr>
          <w:rFonts w:ascii="Times New Roman" w:hAnsi="Times New Roman" w:cs="Times New Roman"/>
          <w:sz w:val="24"/>
          <w:szCs w:val="24"/>
        </w:rPr>
        <w:t>4</w:t>
      </w:r>
      <w:r w:rsidR="00277BB4">
        <w:rPr>
          <w:rFonts w:ascii="Times New Roman" w:hAnsi="Times New Roman" w:cs="Times New Roman"/>
          <w:sz w:val="24"/>
          <w:szCs w:val="24"/>
        </w:rPr>
        <w:t>831</w:t>
      </w:r>
      <w:r w:rsidR="00AA6BF4" w:rsidRPr="00AA6BF4">
        <w:rPr>
          <w:rFonts w:ascii="Times New Roman" w:hAnsi="Times New Roman" w:cs="Times New Roman"/>
          <w:sz w:val="24"/>
          <w:szCs w:val="24"/>
        </w:rPr>
        <w:t xml:space="preserve"> observation wells)</w:t>
      </w:r>
      <w:r w:rsidR="00277BB4">
        <w:rPr>
          <w:rFonts w:ascii="Times New Roman" w:hAnsi="Times New Roman" w:cs="Times New Roman"/>
          <w:sz w:val="24"/>
          <w:szCs w:val="24"/>
        </w:rPr>
        <w:t xml:space="preserve"> and</w:t>
      </w:r>
      <w:r w:rsidR="000F7D3B">
        <w:rPr>
          <w:rFonts w:ascii="Times New Roman" w:hAnsi="Times New Roman" w:cs="Times New Roman"/>
          <w:sz w:val="24"/>
          <w:szCs w:val="24"/>
        </w:rPr>
        <w:t xml:space="preserve"> </w:t>
      </w:r>
      <w:r w:rsidR="000F7D3B" w:rsidRPr="000F7D3B">
        <w:rPr>
          <w:rFonts w:ascii="Times New Roman" w:hAnsi="Times New Roman" w:cs="Times New Roman"/>
          <w:sz w:val="24"/>
          <w:szCs w:val="24"/>
        </w:rPr>
        <w:t>Barind Multipurpose Development Authority</w:t>
      </w:r>
      <w:r w:rsidR="000F7D3B">
        <w:rPr>
          <w:rFonts w:ascii="Times New Roman" w:hAnsi="Times New Roman" w:cs="Times New Roman"/>
          <w:sz w:val="24"/>
          <w:szCs w:val="24"/>
        </w:rPr>
        <w:t xml:space="preserve"> (BMDA) (</w:t>
      </w:r>
      <w:r w:rsidR="00116A1E">
        <w:rPr>
          <w:rFonts w:ascii="Times New Roman" w:hAnsi="Times New Roman" w:cs="Times New Roman"/>
          <w:sz w:val="24"/>
          <w:szCs w:val="24"/>
        </w:rPr>
        <w:t xml:space="preserve">25 out of </w:t>
      </w:r>
      <w:r w:rsidR="000F7D3B">
        <w:rPr>
          <w:rFonts w:ascii="Times New Roman" w:hAnsi="Times New Roman" w:cs="Times New Roman"/>
          <w:sz w:val="24"/>
          <w:szCs w:val="24"/>
        </w:rPr>
        <w:t>25 monitoring boreholes)</w:t>
      </w:r>
      <w:r w:rsidR="00AA6BF4" w:rsidRPr="00AA6BF4">
        <w:rPr>
          <w:rFonts w:ascii="Times New Roman" w:hAnsi="Times New Roman" w:cs="Times New Roman"/>
          <w:sz w:val="24"/>
          <w:szCs w:val="24"/>
        </w:rPr>
        <w:t xml:space="preserve">. </w:t>
      </w:r>
      <w:r w:rsidR="00AE52A6">
        <w:rPr>
          <w:rFonts w:ascii="Times New Roman" w:hAnsi="Times New Roman" w:cs="Times New Roman"/>
          <w:sz w:val="24"/>
          <w:szCs w:val="24"/>
        </w:rPr>
        <w:t>B</w:t>
      </w:r>
      <w:r w:rsidR="00AE52A6" w:rsidRPr="00AE52A6">
        <w:rPr>
          <w:rFonts w:ascii="Times New Roman" w:hAnsi="Times New Roman" w:cs="Times New Roman"/>
          <w:sz w:val="24"/>
          <w:szCs w:val="24"/>
        </w:rPr>
        <w:t>ased on the GWL</w:t>
      </w:r>
      <w:r w:rsidR="0019541D">
        <w:rPr>
          <w:rFonts w:ascii="Times New Roman" w:hAnsi="Times New Roman" w:cs="Times New Roman"/>
          <w:sz w:val="24"/>
          <w:szCs w:val="24"/>
        </w:rPr>
        <w:t xml:space="preserve"> values,</w:t>
      </w:r>
      <w:r w:rsidR="00AE52A6" w:rsidRPr="00AE52A6">
        <w:rPr>
          <w:rFonts w:ascii="Times New Roman" w:hAnsi="Times New Roman" w:cs="Times New Roman"/>
          <w:sz w:val="24"/>
          <w:szCs w:val="24"/>
        </w:rPr>
        <w:t xml:space="preserve"> </w:t>
      </w:r>
      <w:r w:rsidR="00AE52A6">
        <w:rPr>
          <w:rFonts w:ascii="Times New Roman" w:hAnsi="Times New Roman" w:cs="Times New Roman"/>
          <w:sz w:val="24"/>
          <w:szCs w:val="24"/>
        </w:rPr>
        <w:t xml:space="preserve">each </w:t>
      </w:r>
      <w:r w:rsidR="00766CF3">
        <w:rPr>
          <w:rFonts w:ascii="Times New Roman" w:hAnsi="Times New Roman" w:cs="Times New Roman"/>
          <w:sz w:val="24"/>
          <w:szCs w:val="24"/>
        </w:rPr>
        <w:t xml:space="preserve">of these 3600 </w:t>
      </w:r>
      <w:r w:rsidR="00AE52A6">
        <w:rPr>
          <w:rFonts w:ascii="Times New Roman" w:hAnsi="Times New Roman" w:cs="Times New Roman"/>
          <w:sz w:val="24"/>
          <w:szCs w:val="24"/>
        </w:rPr>
        <w:t>point</w:t>
      </w:r>
      <w:r w:rsidR="00766CF3">
        <w:rPr>
          <w:rFonts w:ascii="Times New Roman" w:hAnsi="Times New Roman" w:cs="Times New Roman"/>
          <w:sz w:val="24"/>
          <w:szCs w:val="24"/>
        </w:rPr>
        <w:t>s</w:t>
      </w:r>
      <w:r w:rsidR="00AE52A6">
        <w:rPr>
          <w:rFonts w:ascii="Times New Roman" w:hAnsi="Times New Roman" w:cs="Times New Roman"/>
          <w:sz w:val="24"/>
          <w:szCs w:val="24"/>
        </w:rPr>
        <w:t xml:space="preserve"> has been</w:t>
      </w:r>
      <w:r w:rsidR="00AE52A6" w:rsidRPr="00AE52A6">
        <w:rPr>
          <w:rFonts w:ascii="Times New Roman" w:hAnsi="Times New Roman" w:cs="Times New Roman"/>
          <w:sz w:val="24"/>
          <w:szCs w:val="24"/>
        </w:rPr>
        <w:t xml:space="preserve"> labelled as </w:t>
      </w:r>
      <w:r w:rsidR="0019541D">
        <w:rPr>
          <w:rFonts w:ascii="Times New Roman" w:hAnsi="Times New Roman" w:cs="Times New Roman"/>
          <w:sz w:val="24"/>
          <w:szCs w:val="24"/>
        </w:rPr>
        <w:t xml:space="preserve">either S (i.e., appropriate for </w:t>
      </w:r>
      <w:r w:rsidR="00AE52A6" w:rsidRPr="00AE52A6">
        <w:rPr>
          <w:rFonts w:ascii="Times New Roman" w:hAnsi="Times New Roman" w:cs="Times New Roman"/>
          <w:sz w:val="24"/>
          <w:szCs w:val="24"/>
        </w:rPr>
        <w:t>suction</w:t>
      </w:r>
      <w:r w:rsidR="0019541D">
        <w:rPr>
          <w:rFonts w:ascii="Times New Roman" w:hAnsi="Times New Roman" w:cs="Times New Roman"/>
          <w:sz w:val="24"/>
          <w:szCs w:val="24"/>
        </w:rPr>
        <w:t xml:space="preserve"> mode abstraction)</w:t>
      </w:r>
      <w:r w:rsidR="00AE52A6" w:rsidRPr="00AE52A6">
        <w:rPr>
          <w:rFonts w:ascii="Times New Roman" w:hAnsi="Times New Roman" w:cs="Times New Roman"/>
          <w:sz w:val="24"/>
          <w:szCs w:val="24"/>
        </w:rPr>
        <w:t xml:space="preserve"> o</w:t>
      </w:r>
      <w:r w:rsidR="0019541D">
        <w:rPr>
          <w:rFonts w:ascii="Times New Roman" w:hAnsi="Times New Roman" w:cs="Times New Roman"/>
          <w:sz w:val="24"/>
          <w:szCs w:val="24"/>
        </w:rPr>
        <w:t xml:space="preserve">r F (i.e., appropriate for </w:t>
      </w:r>
      <w:r w:rsidR="00AE52A6" w:rsidRPr="00AE52A6">
        <w:rPr>
          <w:rFonts w:ascii="Times New Roman" w:hAnsi="Times New Roman" w:cs="Times New Roman"/>
          <w:sz w:val="24"/>
          <w:szCs w:val="24"/>
        </w:rPr>
        <w:t>force</w:t>
      </w:r>
      <w:r w:rsidR="0019541D">
        <w:rPr>
          <w:rFonts w:ascii="Times New Roman" w:hAnsi="Times New Roman" w:cs="Times New Roman"/>
          <w:sz w:val="24"/>
          <w:szCs w:val="24"/>
        </w:rPr>
        <w:t xml:space="preserve"> mode</w:t>
      </w:r>
      <w:r w:rsidR="00AE52A6" w:rsidRPr="00AE52A6">
        <w:rPr>
          <w:rFonts w:ascii="Times New Roman" w:hAnsi="Times New Roman" w:cs="Times New Roman"/>
          <w:sz w:val="24"/>
          <w:szCs w:val="24"/>
        </w:rPr>
        <w:t xml:space="preserve"> abstraction</w:t>
      </w:r>
      <w:r w:rsidR="0019541D">
        <w:rPr>
          <w:rFonts w:ascii="Times New Roman" w:hAnsi="Times New Roman" w:cs="Times New Roman"/>
          <w:sz w:val="24"/>
          <w:szCs w:val="24"/>
        </w:rPr>
        <w:t>)</w:t>
      </w:r>
      <w:ins w:id="224" w:author="Author" w:date="2021-07-24T18:24:00Z">
        <w:r w:rsidR="00C952F2">
          <w:rPr>
            <w:rFonts w:ascii="Times New Roman" w:hAnsi="Times New Roman" w:cs="Times New Roman"/>
            <w:sz w:val="24"/>
            <w:szCs w:val="24"/>
          </w:rPr>
          <w:t xml:space="preserve"> </w:t>
        </w:r>
        <w:commentRangeStart w:id="225"/>
        <w:commentRangeStart w:id="226"/>
        <w:r w:rsidR="00C952F2">
          <w:rPr>
            <w:rFonts w:ascii="Times New Roman" w:hAnsi="Times New Roman" w:cs="Times New Roman"/>
            <w:sz w:val="24"/>
            <w:szCs w:val="24"/>
          </w:rPr>
          <w:t>as follows</w:t>
        </w:r>
      </w:ins>
      <w:del w:id="227" w:author="Author" w:date="2021-07-24T18:29:00Z">
        <w:r w:rsidR="00AE52A6" w:rsidRPr="00AE52A6" w:rsidDel="004E6616">
          <w:rPr>
            <w:rFonts w:ascii="Times New Roman" w:hAnsi="Times New Roman" w:cs="Times New Roman"/>
            <w:sz w:val="24"/>
            <w:szCs w:val="24"/>
          </w:rPr>
          <w:delText>.</w:delText>
        </w:r>
      </w:del>
      <w:ins w:id="228" w:author="Author" w:date="2021-07-24T18:29:00Z">
        <w:r w:rsidR="004E6616">
          <w:rPr>
            <w:rFonts w:ascii="Times New Roman" w:hAnsi="Times New Roman" w:cs="Times New Roman"/>
            <w:sz w:val="24"/>
            <w:szCs w:val="24"/>
          </w:rPr>
          <w:t>: s</w:t>
        </w:r>
      </w:ins>
      <w:ins w:id="229" w:author="Author" w:date="2021-07-24T18:25:00Z">
        <w:r w:rsidR="00C952F2">
          <w:rPr>
            <w:rFonts w:ascii="Times New Roman" w:hAnsi="Times New Roman" w:cs="Times New Roman"/>
            <w:sz w:val="24"/>
            <w:szCs w:val="24"/>
          </w:rPr>
          <w:t>uction mode abstraction</w:t>
        </w:r>
        <w:r w:rsidR="004E6616">
          <w:rPr>
            <w:rFonts w:ascii="Times New Roman" w:hAnsi="Times New Roman" w:cs="Times New Roman"/>
            <w:sz w:val="24"/>
            <w:szCs w:val="24"/>
          </w:rPr>
          <w:t xml:space="preserve"> </w:t>
        </w:r>
      </w:ins>
      <w:ins w:id="230" w:author="Author" w:date="2021-07-24T18:28:00Z">
        <w:r w:rsidR="004E6616">
          <w:rPr>
            <w:rFonts w:ascii="Times New Roman" w:hAnsi="Times New Roman" w:cs="Times New Roman"/>
            <w:sz w:val="24"/>
            <w:szCs w:val="24"/>
          </w:rPr>
          <w:t xml:space="preserve">works </w:t>
        </w:r>
      </w:ins>
      <w:ins w:id="231" w:author="Author" w:date="2021-07-24T18:25:00Z">
        <w:r w:rsidR="00C952F2" w:rsidRPr="00C952F2">
          <w:rPr>
            <w:rFonts w:ascii="Times New Roman" w:hAnsi="Times New Roman" w:cs="Times New Roman"/>
            <w:sz w:val="24"/>
            <w:szCs w:val="24"/>
          </w:rPr>
          <w:t>when the vertical distance between the centrifugal pump and pumped water level depth is within 7</w:t>
        </w:r>
      </w:ins>
      <w:ins w:id="232" w:author="Author" w:date="2021-07-24T18:27:00Z">
        <w:r w:rsidR="00C952F2">
          <w:rPr>
            <w:rFonts w:ascii="Times New Roman" w:hAnsi="Times New Roman" w:cs="Times New Roman"/>
            <w:sz w:val="24"/>
            <w:szCs w:val="24"/>
          </w:rPr>
          <w:t>.5</w:t>
        </w:r>
      </w:ins>
      <w:ins w:id="233" w:author="Author" w:date="2021-07-24T18:25:00Z">
        <w:r w:rsidR="004E6616">
          <w:rPr>
            <w:rFonts w:ascii="Times New Roman" w:hAnsi="Times New Roman" w:cs="Times New Roman"/>
            <w:sz w:val="24"/>
            <w:szCs w:val="24"/>
          </w:rPr>
          <w:t xml:space="preserve"> met</w:t>
        </w:r>
        <w:r w:rsidR="00C952F2" w:rsidRPr="00C952F2">
          <w:rPr>
            <w:rFonts w:ascii="Times New Roman" w:hAnsi="Times New Roman" w:cs="Times New Roman"/>
            <w:sz w:val="24"/>
            <w:szCs w:val="24"/>
          </w:rPr>
          <w:t>e</w:t>
        </w:r>
      </w:ins>
      <w:ins w:id="234" w:author="Author" w:date="2021-07-24T18:28:00Z">
        <w:r w:rsidR="004E6616">
          <w:rPr>
            <w:rFonts w:ascii="Times New Roman" w:hAnsi="Times New Roman" w:cs="Times New Roman"/>
            <w:sz w:val="24"/>
            <w:szCs w:val="24"/>
          </w:rPr>
          <w:t>r</w:t>
        </w:r>
      </w:ins>
      <w:ins w:id="235" w:author="Author" w:date="2021-07-24T18:25:00Z">
        <w:r w:rsidR="00C952F2" w:rsidRPr="00C952F2">
          <w:rPr>
            <w:rFonts w:ascii="Times New Roman" w:hAnsi="Times New Roman" w:cs="Times New Roman"/>
            <w:sz w:val="24"/>
            <w:szCs w:val="24"/>
          </w:rPr>
          <w:t>s</w:t>
        </w:r>
      </w:ins>
      <w:ins w:id="236" w:author="Author" w:date="2021-07-24T18:29:00Z">
        <w:r w:rsidR="004E6616">
          <w:rPr>
            <w:rFonts w:ascii="Times New Roman" w:hAnsi="Times New Roman" w:cs="Times New Roman"/>
            <w:sz w:val="24"/>
            <w:szCs w:val="24"/>
          </w:rPr>
          <w:t>;</w:t>
        </w:r>
      </w:ins>
      <w:ins w:id="237" w:author="Author" w:date="2021-07-24T18:28:00Z">
        <w:r w:rsidR="004E6616">
          <w:rPr>
            <w:rFonts w:ascii="Times New Roman" w:hAnsi="Times New Roman" w:cs="Times New Roman"/>
            <w:sz w:val="24"/>
            <w:szCs w:val="24"/>
          </w:rPr>
          <w:t xml:space="preserve"> </w:t>
        </w:r>
      </w:ins>
      <w:ins w:id="238" w:author="Author" w:date="2021-07-24T18:29:00Z">
        <w:r w:rsidR="004E6616">
          <w:rPr>
            <w:rFonts w:ascii="Times New Roman" w:hAnsi="Times New Roman" w:cs="Times New Roman"/>
            <w:sz w:val="24"/>
            <w:szCs w:val="24"/>
          </w:rPr>
          <w:t>on the other hand, w</w:t>
        </w:r>
      </w:ins>
      <w:ins w:id="239" w:author="Author" w:date="2021-07-24T18:28:00Z">
        <w:r w:rsidR="004E6616">
          <w:rPr>
            <w:rFonts w:ascii="Times New Roman" w:hAnsi="Times New Roman" w:cs="Times New Roman"/>
            <w:sz w:val="24"/>
            <w:szCs w:val="24"/>
          </w:rPr>
          <w:t xml:space="preserve">hen the </w:t>
        </w:r>
      </w:ins>
      <w:ins w:id="240" w:author="Author" w:date="2021-07-24T18:25:00Z">
        <w:r w:rsidR="00C952F2" w:rsidRPr="00C952F2">
          <w:rPr>
            <w:rFonts w:ascii="Times New Roman" w:hAnsi="Times New Roman" w:cs="Times New Roman"/>
            <w:sz w:val="24"/>
            <w:szCs w:val="24"/>
          </w:rPr>
          <w:t>pumped water</w:t>
        </w:r>
        <w:r w:rsidR="004E6616">
          <w:rPr>
            <w:rFonts w:ascii="Times New Roman" w:hAnsi="Times New Roman" w:cs="Times New Roman"/>
            <w:sz w:val="24"/>
            <w:szCs w:val="24"/>
          </w:rPr>
          <w:t xml:space="preserve"> level depth is more than 7</w:t>
        </w:r>
      </w:ins>
      <w:ins w:id="241" w:author="Author" w:date="2021-07-25T21:38:00Z">
        <w:r w:rsidR="002F111E">
          <w:rPr>
            <w:rFonts w:ascii="Times New Roman" w:hAnsi="Times New Roman" w:cs="Times New Roman"/>
            <w:sz w:val="24"/>
            <w:szCs w:val="24"/>
          </w:rPr>
          <w:t>.5</w:t>
        </w:r>
      </w:ins>
      <w:ins w:id="242" w:author="Author" w:date="2021-07-24T18:25:00Z">
        <w:r w:rsidR="004E6616">
          <w:rPr>
            <w:rFonts w:ascii="Times New Roman" w:hAnsi="Times New Roman" w:cs="Times New Roman"/>
            <w:sz w:val="24"/>
            <w:szCs w:val="24"/>
          </w:rPr>
          <w:t xml:space="preserve"> met</w:t>
        </w:r>
        <w:r w:rsidR="00C952F2" w:rsidRPr="00C952F2">
          <w:rPr>
            <w:rFonts w:ascii="Times New Roman" w:hAnsi="Times New Roman" w:cs="Times New Roman"/>
            <w:sz w:val="24"/>
            <w:szCs w:val="24"/>
          </w:rPr>
          <w:t>e</w:t>
        </w:r>
      </w:ins>
      <w:ins w:id="243" w:author="Author" w:date="2021-07-24T18:29:00Z">
        <w:r w:rsidR="004E6616">
          <w:rPr>
            <w:rFonts w:ascii="Times New Roman" w:hAnsi="Times New Roman" w:cs="Times New Roman"/>
            <w:sz w:val="24"/>
            <w:szCs w:val="24"/>
          </w:rPr>
          <w:t>r</w:t>
        </w:r>
      </w:ins>
      <w:ins w:id="244" w:author="Author" w:date="2021-07-24T18:25:00Z">
        <w:r w:rsidR="00C952F2" w:rsidRPr="00C952F2">
          <w:rPr>
            <w:rFonts w:ascii="Times New Roman" w:hAnsi="Times New Roman" w:cs="Times New Roman"/>
            <w:sz w:val="24"/>
            <w:szCs w:val="24"/>
          </w:rPr>
          <w:t>s</w:t>
        </w:r>
      </w:ins>
      <w:ins w:id="245" w:author="Author" w:date="2021-07-24T18:29:00Z">
        <w:r w:rsidR="004E6616">
          <w:rPr>
            <w:rFonts w:ascii="Times New Roman" w:hAnsi="Times New Roman" w:cs="Times New Roman"/>
            <w:sz w:val="24"/>
            <w:szCs w:val="24"/>
          </w:rPr>
          <w:t>, we need to apply force mode abstraction.</w:t>
        </w:r>
      </w:ins>
      <w:commentRangeEnd w:id="225"/>
      <w:ins w:id="246" w:author="Author" w:date="2021-07-24T18:30:00Z">
        <w:r w:rsidR="004E6616">
          <w:rPr>
            <w:rStyle w:val="CommentReference"/>
          </w:rPr>
          <w:commentReference w:id="225"/>
        </w:r>
      </w:ins>
      <w:commentRangeEnd w:id="226"/>
      <w:r w:rsidR="007A1F26">
        <w:rPr>
          <w:rStyle w:val="CommentReference"/>
        </w:rPr>
        <w:commentReference w:id="226"/>
      </w:r>
    </w:p>
    <w:p w14:paraId="6BB3C351" w14:textId="49B7E354" w:rsidR="008A2B72" w:rsidRDefault="00AC3A1F" w:rsidP="00C328EF">
      <w:pPr>
        <w:pStyle w:val="Heading2"/>
        <w:spacing w:line="480" w:lineRule="auto"/>
        <w:jc w:val="both"/>
        <w:rPr>
          <w:rFonts w:cs="Times New Roman"/>
          <w:szCs w:val="24"/>
        </w:rPr>
      </w:pPr>
      <w:r>
        <w:t xml:space="preserve">2.2 </w:t>
      </w:r>
      <w:r w:rsidRPr="00947CE9">
        <w:rPr>
          <w:rFonts w:cs="Times New Roman"/>
          <w:szCs w:val="24"/>
        </w:rPr>
        <w:t xml:space="preserve">Preparation of </w:t>
      </w:r>
      <w:commentRangeStart w:id="247"/>
      <w:commentRangeStart w:id="248"/>
      <w:commentRangeStart w:id="249"/>
      <w:commentRangeStart w:id="250"/>
      <w:r w:rsidR="007A526D">
        <w:rPr>
          <w:rFonts w:cs="Times New Roman"/>
          <w:szCs w:val="24"/>
        </w:rPr>
        <w:t>hydrogeological</w:t>
      </w:r>
      <w:r w:rsidRPr="00947CE9">
        <w:rPr>
          <w:rFonts w:cs="Times New Roman"/>
          <w:szCs w:val="24"/>
        </w:rPr>
        <w:t xml:space="preserve"> factors</w:t>
      </w:r>
      <w:commentRangeEnd w:id="247"/>
      <w:r w:rsidR="00924E49">
        <w:rPr>
          <w:rStyle w:val="CommentReference"/>
          <w:rFonts w:asciiTheme="minorHAnsi" w:eastAsiaTheme="minorHAnsi" w:hAnsiTheme="minorHAnsi" w:cstheme="minorBidi"/>
          <w:b w:val="0"/>
          <w:i w:val="0"/>
        </w:rPr>
        <w:commentReference w:id="247"/>
      </w:r>
      <w:commentRangeEnd w:id="248"/>
      <w:r w:rsidR="0082391A">
        <w:rPr>
          <w:rStyle w:val="CommentReference"/>
          <w:rFonts w:asciiTheme="minorHAnsi" w:eastAsiaTheme="minorHAnsi" w:hAnsiTheme="minorHAnsi" w:cstheme="minorBidi"/>
          <w:b w:val="0"/>
          <w:i w:val="0"/>
        </w:rPr>
        <w:commentReference w:id="248"/>
      </w:r>
      <w:commentRangeEnd w:id="249"/>
      <w:r w:rsidR="00475954">
        <w:rPr>
          <w:rStyle w:val="CommentReference"/>
          <w:rFonts w:asciiTheme="minorHAnsi" w:eastAsiaTheme="minorHAnsi" w:hAnsiTheme="minorHAnsi" w:cstheme="minorBidi"/>
          <w:b w:val="0"/>
          <w:i w:val="0"/>
        </w:rPr>
        <w:commentReference w:id="249"/>
      </w:r>
      <w:commentRangeEnd w:id="250"/>
      <w:r w:rsidR="007A1F26">
        <w:rPr>
          <w:rStyle w:val="CommentReference"/>
          <w:rFonts w:asciiTheme="minorHAnsi" w:eastAsiaTheme="minorHAnsi" w:hAnsiTheme="minorHAnsi" w:cstheme="minorBidi"/>
          <w:b w:val="0"/>
          <w:i w:val="0"/>
        </w:rPr>
        <w:commentReference w:id="250"/>
      </w:r>
    </w:p>
    <w:p w14:paraId="184804E2" w14:textId="067059D2" w:rsidR="00F16696" w:rsidRDefault="0015595F" w:rsidP="006C2834">
      <w:pPr>
        <w:spacing w:line="480" w:lineRule="auto"/>
        <w:jc w:val="both"/>
        <w:rPr>
          <w:rFonts w:ascii="Times New Roman" w:hAnsi="Times New Roman" w:cs="Times New Roman"/>
          <w:sz w:val="24"/>
          <w:szCs w:val="24"/>
        </w:rPr>
      </w:pPr>
      <w:r>
        <w:rPr>
          <w:rFonts w:ascii="Times New Roman" w:hAnsi="Times New Roman" w:cs="Times New Roman"/>
          <w:sz w:val="24"/>
          <w:szCs w:val="24"/>
        </w:rPr>
        <w:t>Through detailed literature study, a</w:t>
      </w:r>
      <w:r w:rsidR="00AC3A1F" w:rsidRPr="00947CE9">
        <w:rPr>
          <w:rFonts w:ascii="Times New Roman" w:hAnsi="Times New Roman" w:cs="Times New Roman"/>
          <w:sz w:val="24"/>
          <w:szCs w:val="24"/>
        </w:rPr>
        <w:t xml:space="preserve"> total </w:t>
      </w:r>
      <w:r w:rsidR="002C0107">
        <w:rPr>
          <w:rFonts w:ascii="Times New Roman" w:hAnsi="Times New Roman" w:cs="Times New Roman"/>
          <w:sz w:val="24"/>
          <w:szCs w:val="24"/>
        </w:rPr>
        <w:t xml:space="preserve">of </w:t>
      </w:r>
      <w:r w:rsidR="00AC3A1F" w:rsidRPr="00947CE9">
        <w:rPr>
          <w:rFonts w:ascii="Times New Roman" w:hAnsi="Times New Roman" w:cs="Times New Roman"/>
          <w:sz w:val="24"/>
          <w:szCs w:val="24"/>
        </w:rPr>
        <w:t xml:space="preserve">fourteen </w:t>
      </w:r>
      <w:r w:rsidR="007A526D">
        <w:rPr>
          <w:rFonts w:ascii="Times New Roman" w:hAnsi="Times New Roman" w:cs="Times New Roman"/>
          <w:sz w:val="24"/>
          <w:szCs w:val="24"/>
        </w:rPr>
        <w:t>hydrogeological</w:t>
      </w:r>
      <w:r w:rsidR="00AC3A1F" w:rsidRPr="00947CE9">
        <w:rPr>
          <w:rFonts w:ascii="Times New Roman" w:hAnsi="Times New Roman" w:cs="Times New Roman"/>
          <w:sz w:val="24"/>
          <w:szCs w:val="24"/>
        </w:rPr>
        <w:t xml:space="preserve"> factors</w:t>
      </w:r>
      <w:r w:rsidR="00D6355F">
        <w:rPr>
          <w:rFonts w:ascii="Times New Roman" w:hAnsi="Times New Roman" w:cs="Times New Roman"/>
          <w:sz w:val="24"/>
          <w:szCs w:val="24"/>
        </w:rPr>
        <w:t>-</w:t>
      </w:r>
      <w:r w:rsidR="001C752D">
        <w:rPr>
          <w:rFonts w:ascii="Times New Roman" w:hAnsi="Times New Roman" w:cs="Times New Roman"/>
          <w:sz w:val="24"/>
          <w:szCs w:val="24"/>
        </w:rPr>
        <w:t>HGFs</w:t>
      </w:r>
      <w:r w:rsidR="00D6355F">
        <w:rPr>
          <w:rFonts w:ascii="Times New Roman" w:hAnsi="Times New Roman" w:cs="Times New Roman"/>
          <w:sz w:val="24"/>
          <w:szCs w:val="24"/>
        </w:rPr>
        <w:t>, namely,</w:t>
      </w:r>
      <w:r w:rsidR="001C752D">
        <w:rPr>
          <w:rFonts w:ascii="Times New Roman" w:hAnsi="Times New Roman" w:cs="Times New Roman"/>
          <w:sz w:val="24"/>
          <w:szCs w:val="24"/>
        </w:rPr>
        <w:t xml:space="preserve"> </w:t>
      </w:r>
      <w:r w:rsidR="00D36F59">
        <w:rPr>
          <w:rFonts w:ascii="Times New Roman" w:hAnsi="Times New Roman" w:cs="Times New Roman"/>
          <w:sz w:val="24"/>
          <w:szCs w:val="24"/>
        </w:rPr>
        <w:t>Digital Elevation Model (</w:t>
      </w:r>
      <w:r w:rsidR="00D70FF5">
        <w:rPr>
          <w:rFonts w:ascii="Times New Roman" w:hAnsi="Times New Roman" w:cs="Times New Roman"/>
          <w:sz w:val="24"/>
          <w:szCs w:val="24"/>
        </w:rPr>
        <w:t>DEM</w:t>
      </w:r>
      <w:r w:rsidR="00D36F59">
        <w:rPr>
          <w:rFonts w:ascii="Times New Roman" w:hAnsi="Times New Roman" w:cs="Times New Roman"/>
          <w:sz w:val="24"/>
          <w:szCs w:val="24"/>
        </w:rPr>
        <w:t>)</w:t>
      </w:r>
      <w:r w:rsidR="00C84C43">
        <w:rPr>
          <w:rFonts w:ascii="Times New Roman" w:hAnsi="Times New Roman" w:cs="Times New Roman"/>
          <w:sz w:val="24"/>
          <w:szCs w:val="24"/>
        </w:rPr>
        <w:t xml:space="preserve">, </w:t>
      </w:r>
      <w:r w:rsidR="006C2834">
        <w:rPr>
          <w:rFonts w:ascii="Times New Roman" w:hAnsi="Times New Roman" w:cs="Times New Roman"/>
          <w:sz w:val="24"/>
          <w:szCs w:val="24"/>
        </w:rPr>
        <w:t>C</w:t>
      </w:r>
      <w:r w:rsidR="006C2834" w:rsidRPr="00947CE9">
        <w:rPr>
          <w:rFonts w:ascii="Times New Roman" w:hAnsi="Times New Roman" w:cs="Times New Roman"/>
          <w:sz w:val="24"/>
          <w:szCs w:val="24"/>
        </w:rPr>
        <w:t>urva</w:t>
      </w:r>
      <w:r w:rsidR="006C2834">
        <w:rPr>
          <w:rFonts w:ascii="Times New Roman" w:hAnsi="Times New Roman" w:cs="Times New Roman"/>
          <w:sz w:val="24"/>
          <w:szCs w:val="24"/>
        </w:rPr>
        <w:t>ture</w:t>
      </w:r>
      <w:r w:rsidR="00C84C43">
        <w:rPr>
          <w:rFonts w:ascii="Times New Roman" w:hAnsi="Times New Roman" w:cs="Times New Roman"/>
          <w:sz w:val="24"/>
          <w:szCs w:val="24"/>
        </w:rPr>
        <w:t>, Plan Curvature</w:t>
      </w:r>
      <w:r w:rsidR="00D70FF5">
        <w:rPr>
          <w:rFonts w:ascii="Times New Roman" w:hAnsi="Times New Roman" w:cs="Times New Roman"/>
          <w:sz w:val="24"/>
          <w:szCs w:val="24"/>
        </w:rPr>
        <w:t xml:space="preserve">, </w:t>
      </w:r>
      <w:r w:rsidR="006C2834">
        <w:rPr>
          <w:rFonts w:ascii="Times New Roman" w:hAnsi="Times New Roman" w:cs="Times New Roman"/>
          <w:sz w:val="24"/>
          <w:szCs w:val="24"/>
        </w:rPr>
        <w:t>Aspect</w:t>
      </w:r>
      <w:r w:rsidR="00D70FF5">
        <w:rPr>
          <w:rFonts w:ascii="Times New Roman" w:hAnsi="Times New Roman" w:cs="Times New Roman"/>
          <w:sz w:val="24"/>
          <w:szCs w:val="24"/>
        </w:rPr>
        <w:t>, Slope, D</w:t>
      </w:r>
      <w:r w:rsidR="00D70FF5" w:rsidRPr="00947CE9">
        <w:rPr>
          <w:rFonts w:ascii="Times New Roman" w:hAnsi="Times New Roman" w:cs="Times New Roman"/>
          <w:sz w:val="24"/>
          <w:szCs w:val="24"/>
        </w:rPr>
        <w:t xml:space="preserve">istance from </w:t>
      </w:r>
      <w:r w:rsidR="00D70FF5">
        <w:rPr>
          <w:rFonts w:ascii="Times New Roman" w:hAnsi="Times New Roman" w:cs="Times New Roman"/>
          <w:sz w:val="24"/>
          <w:szCs w:val="24"/>
        </w:rPr>
        <w:t>S</w:t>
      </w:r>
      <w:r w:rsidR="00D70FF5" w:rsidRPr="00947CE9">
        <w:rPr>
          <w:rFonts w:ascii="Times New Roman" w:hAnsi="Times New Roman" w:cs="Times New Roman"/>
          <w:sz w:val="24"/>
          <w:szCs w:val="24"/>
        </w:rPr>
        <w:t>tream</w:t>
      </w:r>
      <w:r w:rsidR="00D70FF5">
        <w:rPr>
          <w:rFonts w:ascii="Times New Roman" w:hAnsi="Times New Roman" w:cs="Times New Roman"/>
          <w:sz w:val="24"/>
          <w:szCs w:val="24"/>
        </w:rPr>
        <w:t xml:space="preserve">, </w:t>
      </w:r>
      <w:r w:rsidR="006C2834">
        <w:rPr>
          <w:rFonts w:ascii="Times New Roman" w:hAnsi="Times New Roman" w:cs="Times New Roman"/>
          <w:sz w:val="24"/>
          <w:szCs w:val="24"/>
        </w:rPr>
        <w:t xml:space="preserve">Lithology, </w:t>
      </w:r>
      <w:r w:rsidR="00D70FF5">
        <w:rPr>
          <w:rFonts w:ascii="Times New Roman" w:hAnsi="Times New Roman" w:cs="Times New Roman"/>
          <w:sz w:val="24"/>
          <w:szCs w:val="24"/>
        </w:rPr>
        <w:t>D</w:t>
      </w:r>
      <w:r w:rsidR="00D70FF5" w:rsidRPr="00947CE9">
        <w:rPr>
          <w:rFonts w:ascii="Times New Roman" w:hAnsi="Times New Roman" w:cs="Times New Roman"/>
          <w:sz w:val="24"/>
          <w:szCs w:val="24"/>
        </w:rPr>
        <w:t xml:space="preserve">rainage </w:t>
      </w:r>
      <w:r w:rsidR="00D70FF5">
        <w:rPr>
          <w:rFonts w:ascii="Times New Roman" w:hAnsi="Times New Roman" w:cs="Times New Roman"/>
          <w:sz w:val="24"/>
          <w:szCs w:val="24"/>
        </w:rPr>
        <w:t>D</w:t>
      </w:r>
      <w:r w:rsidR="00D70FF5" w:rsidRPr="00947CE9">
        <w:rPr>
          <w:rFonts w:ascii="Times New Roman" w:hAnsi="Times New Roman" w:cs="Times New Roman"/>
          <w:sz w:val="24"/>
          <w:szCs w:val="24"/>
        </w:rPr>
        <w:t>ensity</w:t>
      </w:r>
      <w:r w:rsidR="00D70FF5">
        <w:rPr>
          <w:rFonts w:ascii="Times New Roman" w:hAnsi="Times New Roman" w:cs="Times New Roman"/>
          <w:sz w:val="24"/>
          <w:szCs w:val="24"/>
        </w:rPr>
        <w:t>, S</w:t>
      </w:r>
      <w:r w:rsidR="00D70FF5" w:rsidRPr="00947CE9">
        <w:rPr>
          <w:rFonts w:ascii="Times New Roman" w:hAnsi="Times New Roman" w:cs="Times New Roman"/>
          <w:sz w:val="24"/>
          <w:szCs w:val="24"/>
        </w:rPr>
        <w:t xml:space="preserve">tream </w:t>
      </w:r>
      <w:r w:rsidR="00D70FF5">
        <w:rPr>
          <w:rFonts w:ascii="Times New Roman" w:hAnsi="Times New Roman" w:cs="Times New Roman"/>
          <w:sz w:val="24"/>
          <w:szCs w:val="24"/>
        </w:rPr>
        <w:t>P</w:t>
      </w:r>
      <w:r w:rsidR="00D70FF5" w:rsidRPr="00947CE9">
        <w:rPr>
          <w:rFonts w:ascii="Times New Roman" w:hAnsi="Times New Roman" w:cs="Times New Roman"/>
          <w:sz w:val="24"/>
          <w:szCs w:val="24"/>
        </w:rPr>
        <w:t xml:space="preserve">ower </w:t>
      </w:r>
      <w:r w:rsidR="00D70FF5">
        <w:rPr>
          <w:rFonts w:ascii="Times New Roman" w:hAnsi="Times New Roman" w:cs="Times New Roman"/>
          <w:sz w:val="24"/>
          <w:szCs w:val="24"/>
        </w:rPr>
        <w:t>I</w:t>
      </w:r>
      <w:r w:rsidR="00D70FF5" w:rsidRPr="00947CE9">
        <w:rPr>
          <w:rFonts w:ascii="Times New Roman" w:hAnsi="Times New Roman" w:cs="Times New Roman"/>
          <w:sz w:val="24"/>
          <w:szCs w:val="24"/>
        </w:rPr>
        <w:t>ndex (SPI)</w:t>
      </w:r>
      <w:r w:rsidR="00D70FF5">
        <w:rPr>
          <w:rFonts w:ascii="Times New Roman" w:hAnsi="Times New Roman" w:cs="Times New Roman"/>
          <w:sz w:val="24"/>
          <w:szCs w:val="24"/>
        </w:rPr>
        <w:t>, S</w:t>
      </w:r>
      <w:r w:rsidR="00D70FF5" w:rsidRPr="00947CE9">
        <w:rPr>
          <w:rFonts w:ascii="Times New Roman" w:hAnsi="Times New Roman" w:cs="Times New Roman"/>
          <w:sz w:val="24"/>
          <w:szCs w:val="24"/>
        </w:rPr>
        <w:t xml:space="preserve">ediment </w:t>
      </w:r>
      <w:r w:rsidR="00D70FF5">
        <w:rPr>
          <w:rFonts w:ascii="Times New Roman" w:hAnsi="Times New Roman" w:cs="Times New Roman"/>
          <w:sz w:val="24"/>
          <w:szCs w:val="24"/>
        </w:rPr>
        <w:t>T</w:t>
      </w:r>
      <w:r w:rsidR="00D70FF5" w:rsidRPr="00947CE9">
        <w:rPr>
          <w:rFonts w:ascii="Times New Roman" w:hAnsi="Times New Roman" w:cs="Times New Roman"/>
          <w:sz w:val="24"/>
          <w:szCs w:val="24"/>
        </w:rPr>
        <w:t xml:space="preserve">ransport </w:t>
      </w:r>
      <w:r w:rsidR="00D70FF5">
        <w:rPr>
          <w:rFonts w:ascii="Times New Roman" w:hAnsi="Times New Roman" w:cs="Times New Roman"/>
          <w:sz w:val="24"/>
          <w:szCs w:val="24"/>
        </w:rPr>
        <w:t>I</w:t>
      </w:r>
      <w:r w:rsidR="00D70FF5" w:rsidRPr="00947CE9">
        <w:rPr>
          <w:rFonts w:ascii="Times New Roman" w:hAnsi="Times New Roman" w:cs="Times New Roman"/>
          <w:sz w:val="24"/>
          <w:szCs w:val="24"/>
        </w:rPr>
        <w:t>ndex (STI)</w:t>
      </w:r>
      <w:r w:rsidR="00D70FF5">
        <w:rPr>
          <w:rFonts w:ascii="Times New Roman" w:hAnsi="Times New Roman" w:cs="Times New Roman"/>
          <w:sz w:val="24"/>
          <w:szCs w:val="24"/>
        </w:rPr>
        <w:t>, T</w:t>
      </w:r>
      <w:r w:rsidR="00D70FF5" w:rsidRPr="00947CE9">
        <w:rPr>
          <w:rFonts w:ascii="Times New Roman" w:hAnsi="Times New Roman" w:cs="Times New Roman"/>
          <w:sz w:val="24"/>
          <w:szCs w:val="24"/>
        </w:rPr>
        <w:t xml:space="preserve">errain </w:t>
      </w:r>
      <w:r w:rsidR="00D70FF5">
        <w:rPr>
          <w:rFonts w:ascii="Times New Roman" w:hAnsi="Times New Roman" w:cs="Times New Roman"/>
          <w:sz w:val="24"/>
          <w:szCs w:val="24"/>
        </w:rPr>
        <w:t>R</w:t>
      </w:r>
      <w:r w:rsidR="00D70FF5" w:rsidRPr="00947CE9">
        <w:rPr>
          <w:rFonts w:ascii="Times New Roman" w:hAnsi="Times New Roman" w:cs="Times New Roman"/>
          <w:sz w:val="24"/>
          <w:szCs w:val="24"/>
        </w:rPr>
        <w:t xml:space="preserve">oughness </w:t>
      </w:r>
      <w:r w:rsidR="00D70FF5">
        <w:rPr>
          <w:rFonts w:ascii="Times New Roman" w:hAnsi="Times New Roman" w:cs="Times New Roman"/>
          <w:sz w:val="24"/>
          <w:szCs w:val="24"/>
        </w:rPr>
        <w:t>I</w:t>
      </w:r>
      <w:r w:rsidR="00D70FF5" w:rsidRPr="00947CE9">
        <w:rPr>
          <w:rFonts w:ascii="Times New Roman" w:hAnsi="Times New Roman" w:cs="Times New Roman"/>
          <w:sz w:val="24"/>
          <w:szCs w:val="24"/>
        </w:rPr>
        <w:t>ndex (TRI)</w:t>
      </w:r>
      <w:r w:rsidR="00D70FF5">
        <w:rPr>
          <w:rFonts w:ascii="Times New Roman" w:hAnsi="Times New Roman" w:cs="Times New Roman"/>
          <w:sz w:val="24"/>
          <w:szCs w:val="24"/>
        </w:rPr>
        <w:t xml:space="preserve">, </w:t>
      </w:r>
      <w:r w:rsidR="006C2834">
        <w:rPr>
          <w:rFonts w:ascii="Times New Roman" w:hAnsi="Times New Roman" w:cs="Times New Roman"/>
          <w:sz w:val="24"/>
          <w:szCs w:val="24"/>
        </w:rPr>
        <w:t>T</w:t>
      </w:r>
      <w:r w:rsidR="006C2834" w:rsidRPr="00947CE9">
        <w:rPr>
          <w:rFonts w:ascii="Times New Roman" w:hAnsi="Times New Roman" w:cs="Times New Roman"/>
          <w:sz w:val="24"/>
          <w:szCs w:val="24"/>
        </w:rPr>
        <w:t xml:space="preserve">opographic </w:t>
      </w:r>
      <w:r w:rsidR="006C2834">
        <w:rPr>
          <w:rFonts w:ascii="Times New Roman" w:hAnsi="Times New Roman" w:cs="Times New Roman"/>
          <w:sz w:val="24"/>
          <w:szCs w:val="24"/>
        </w:rPr>
        <w:t>W</w:t>
      </w:r>
      <w:r w:rsidR="006C2834" w:rsidRPr="00947CE9">
        <w:rPr>
          <w:rFonts w:ascii="Times New Roman" w:hAnsi="Times New Roman" w:cs="Times New Roman"/>
          <w:sz w:val="24"/>
          <w:szCs w:val="24"/>
        </w:rPr>
        <w:t xml:space="preserve">etness </w:t>
      </w:r>
      <w:r w:rsidR="006C2834">
        <w:rPr>
          <w:rFonts w:ascii="Times New Roman" w:hAnsi="Times New Roman" w:cs="Times New Roman"/>
          <w:sz w:val="24"/>
          <w:szCs w:val="24"/>
        </w:rPr>
        <w:t>I</w:t>
      </w:r>
      <w:r w:rsidR="006C2834" w:rsidRPr="00947CE9">
        <w:rPr>
          <w:rFonts w:ascii="Times New Roman" w:hAnsi="Times New Roman" w:cs="Times New Roman"/>
          <w:sz w:val="24"/>
          <w:szCs w:val="24"/>
        </w:rPr>
        <w:t>ndex (TWI)</w:t>
      </w:r>
      <w:r w:rsidR="006C2834">
        <w:rPr>
          <w:rFonts w:ascii="Times New Roman" w:hAnsi="Times New Roman" w:cs="Times New Roman"/>
          <w:sz w:val="24"/>
          <w:szCs w:val="24"/>
        </w:rPr>
        <w:t xml:space="preserve"> </w:t>
      </w:r>
      <w:r w:rsidR="00D6355F">
        <w:rPr>
          <w:rFonts w:ascii="Times New Roman" w:hAnsi="Times New Roman" w:cs="Times New Roman"/>
          <w:sz w:val="24"/>
          <w:szCs w:val="24"/>
        </w:rPr>
        <w:t xml:space="preserve">and </w:t>
      </w:r>
      <w:r w:rsidR="00D70FF5" w:rsidRPr="00947CE9">
        <w:rPr>
          <w:rFonts w:ascii="Times New Roman" w:hAnsi="Times New Roman" w:cs="Times New Roman"/>
          <w:sz w:val="24"/>
          <w:szCs w:val="24"/>
        </w:rPr>
        <w:t>Specific yield (Sy)</w:t>
      </w:r>
      <w:r w:rsidR="001324DF">
        <w:rPr>
          <w:rFonts w:ascii="Times New Roman" w:hAnsi="Times New Roman" w:cs="Times New Roman"/>
          <w:sz w:val="24"/>
          <w:szCs w:val="24"/>
        </w:rPr>
        <w:t xml:space="preserve"> </w:t>
      </w:r>
      <w:r w:rsidR="002C0107">
        <w:rPr>
          <w:rFonts w:ascii="Times New Roman" w:hAnsi="Times New Roman" w:cs="Times New Roman"/>
          <w:sz w:val="24"/>
          <w:szCs w:val="24"/>
        </w:rPr>
        <w:t>have been</w:t>
      </w:r>
      <w:r w:rsidR="00AC3A1F" w:rsidRPr="00947CE9">
        <w:rPr>
          <w:rFonts w:ascii="Times New Roman" w:hAnsi="Times New Roman" w:cs="Times New Roman"/>
          <w:sz w:val="24"/>
          <w:szCs w:val="24"/>
        </w:rPr>
        <w:t xml:space="preserve"> </w:t>
      </w:r>
      <w:r w:rsidR="001C752D">
        <w:rPr>
          <w:rFonts w:ascii="Times New Roman" w:hAnsi="Times New Roman" w:cs="Times New Roman"/>
          <w:sz w:val="24"/>
          <w:szCs w:val="24"/>
        </w:rPr>
        <w:t>identified</w:t>
      </w:r>
      <w:r w:rsidR="00AC3A1F" w:rsidRPr="00947CE9">
        <w:rPr>
          <w:rFonts w:ascii="Times New Roman" w:hAnsi="Times New Roman" w:cs="Times New Roman"/>
          <w:sz w:val="24"/>
          <w:szCs w:val="24"/>
        </w:rPr>
        <w:t xml:space="preserve"> </w:t>
      </w:r>
      <w:r>
        <w:rPr>
          <w:rFonts w:ascii="Times New Roman" w:hAnsi="Times New Roman" w:cs="Times New Roman"/>
          <w:sz w:val="24"/>
          <w:szCs w:val="24"/>
        </w:rPr>
        <w:t>that are believed to</w:t>
      </w:r>
      <w:r w:rsidRPr="00947CE9">
        <w:rPr>
          <w:rFonts w:ascii="Times New Roman" w:hAnsi="Times New Roman" w:cs="Times New Roman"/>
          <w:sz w:val="24"/>
          <w:szCs w:val="24"/>
        </w:rPr>
        <w:t xml:space="preserve"> </w:t>
      </w:r>
      <w:r>
        <w:rPr>
          <w:rFonts w:ascii="Times New Roman" w:hAnsi="Times New Roman" w:cs="Times New Roman"/>
          <w:sz w:val="24"/>
          <w:szCs w:val="24"/>
        </w:rPr>
        <w:t xml:space="preserve">have intricate relationship with </w:t>
      </w:r>
      <w:r w:rsidRPr="00947CE9">
        <w:rPr>
          <w:rFonts w:ascii="Times New Roman" w:hAnsi="Times New Roman" w:cs="Times New Roman"/>
          <w:sz w:val="24"/>
          <w:szCs w:val="24"/>
        </w:rPr>
        <w:t>the groundwater level</w:t>
      </w:r>
      <w:r w:rsidR="00AC3A1F" w:rsidRPr="00947CE9">
        <w:rPr>
          <w:rFonts w:ascii="Times New Roman" w:hAnsi="Times New Roman" w:cs="Times New Roman"/>
          <w:sz w:val="24"/>
          <w:szCs w:val="24"/>
        </w:rPr>
        <w:t>.</w:t>
      </w:r>
      <w:r w:rsidR="005C14CB">
        <w:rPr>
          <w:rFonts w:ascii="Times New Roman" w:hAnsi="Times New Roman" w:cs="Times New Roman"/>
          <w:sz w:val="24"/>
          <w:szCs w:val="24"/>
        </w:rPr>
        <w:t xml:space="preserve"> </w:t>
      </w:r>
      <w:ins w:id="251" w:author="Author" w:date="2021-07-25T21:42:00Z">
        <w:r w:rsidR="007A1F26" w:rsidRPr="007A1F26">
          <w:rPr>
            <w:rFonts w:ascii="Times New Roman" w:hAnsi="Times New Roman" w:cs="Times New Roman"/>
            <w:sz w:val="24"/>
            <w:szCs w:val="24"/>
          </w:rPr>
          <w:t xml:space="preserve">Specific yield data was collected from BWDB and </w:t>
        </w:r>
      </w:ins>
      <w:ins w:id="252" w:author="Author" w:date="2021-07-25T21:43:00Z">
        <w:r w:rsidR="007A1F26">
          <w:rPr>
            <w:rFonts w:ascii="Times New Roman" w:hAnsi="Times New Roman" w:cs="Times New Roman"/>
            <w:sz w:val="24"/>
            <w:szCs w:val="24"/>
          </w:rPr>
          <w:t xml:space="preserve">an </w:t>
        </w:r>
      </w:ins>
      <w:ins w:id="253" w:author="Author" w:date="2021-07-25T21:42:00Z">
        <w:r w:rsidR="007A1F26" w:rsidRPr="007A1F26">
          <w:rPr>
            <w:rFonts w:ascii="Times New Roman" w:hAnsi="Times New Roman" w:cs="Times New Roman"/>
            <w:sz w:val="24"/>
            <w:szCs w:val="24"/>
          </w:rPr>
          <w:t>interpolated surface was generated</w:t>
        </w:r>
      </w:ins>
      <w:ins w:id="254" w:author="Author" w:date="2021-07-25T21:43:00Z">
        <w:r w:rsidR="007A1F26">
          <w:rPr>
            <w:rFonts w:ascii="Times New Roman" w:hAnsi="Times New Roman" w:cs="Times New Roman"/>
            <w:sz w:val="24"/>
            <w:szCs w:val="24"/>
          </w:rPr>
          <w:t xml:space="preserve"> </w:t>
        </w:r>
        <w:r w:rsidR="007A1F26" w:rsidRPr="007A1F26">
          <w:rPr>
            <w:rFonts w:ascii="Times New Roman" w:hAnsi="Times New Roman" w:cs="Times New Roman"/>
            <w:sz w:val="24"/>
            <w:szCs w:val="24"/>
          </w:rPr>
          <w:t>using the interpolation technique</w:t>
        </w:r>
      </w:ins>
      <w:ins w:id="255" w:author="Author" w:date="2021-07-25T21:42:00Z">
        <w:r w:rsidR="007A1F26" w:rsidRPr="007A1F26">
          <w:rPr>
            <w:rFonts w:ascii="Times New Roman" w:hAnsi="Times New Roman" w:cs="Times New Roman"/>
            <w:sz w:val="24"/>
            <w:szCs w:val="24"/>
          </w:rPr>
          <w:t xml:space="preserve">.  </w:t>
        </w:r>
      </w:ins>
      <w:r w:rsidR="00F16696">
        <w:rPr>
          <w:rFonts w:ascii="Times New Roman" w:hAnsi="Times New Roman" w:cs="Times New Roman"/>
          <w:sz w:val="24"/>
          <w:szCs w:val="24"/>
        </w:rPr>
        <w:t>The</w:t>
      </w:r>
      <w:r w:rsidR="00AE617F">
        <w:rPr>
          <w:rFonts w:ascii="Times New Roman" w:hAnsi="Times New Roman" w:cs="Times New Roman"/>
          <w:sz w:val="24"/>
          <w:szCs w:val="24"/>
        </w:rPr>
        <w:t>n</w:t>
      </w:r>
      <w:r w:rsidR="00F16696">
        <w:rPr>
          <w:rFonts w:ascii="Times New Roman" w:hAnsi="Times New Roman" w:cs="Times New Roman"/>
          <w:sz w:val="24"/>
          <w:szCs w:val="24"/>
        </w:rPr>
        <w:t xml:space="preserve"> we proceed as follows.</w:t>
      </w:r>
    </w:p>
    <w:p w14:paraId="5D5D1308" w14:textId="1137899A" w:rsidR="00AC3A1F" w:rsidRDefault="0015595F" w:rsidP="00AE617F">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w:t>
      </w:r>
      <w:r w:rsidR="005C14CB" w:rsidRPr="005C14CB">
        <w:rPr>
          <w:rFonts w:ascii="Times New Roman" w:hAnsi="Times New Roman" w:cs="Times New Roman"/>
          <w:sz w:val="24"/>
          <w:szCs w:val="24"/>
        </w:rPr>
        <w:t xml:space="preserve">reely available lithology map was collected from </w:t>
      </w:r>
      <w:r w:rsidR="005C14CB" w:rsidRPr="00947CE9">
        <w:rPr>
          <w:rFonts w:ascii="Times New Roman" w:hAnsi="Times New Roman" w:cs="Times New Roman"/>
          <w:sz w:val="24"/>
          <w:szCs w:val="24"/>
        </w:rPr>
        <w:t>United State</w:t>
      </w:r>
      <w:r w:rsidR="005C14CB">
        <w:rPr>
          <w:rFonts w:ascii="Times New Roman" w:hAnsi="Times New Roman" w:cs="Times New Roman"/>
          <w:sz w:val="24"/>
          <w:szCs w:val="24"/>
        </w:rPr>
        <w:t xml:space="preserve"> </w:t>
      </w:r>
      <w:r w:rsidR="005C14CB" w:rsidRPr="00947CE9">
        <w:rPr>
          <w:rFonts w:ascii="Times New Roman" w:hAnsi="Times New Roman" w:cs="Times New Roman"/>
          <w:sz w:val="24"/>
          <w:szCs w:val="24"/>
        </w:rPr>
        <w:t>Geological Survey</w:t>
      </w:r>
      <w:r w:rsidR="00792A8F">
        <w:rPr>
          <w:rFonts w:ascii="Times New Roman" w:hAnsi="Times New Roman" w:cs="Times New Roman"/>
          <w:sz w:val="24"/>
          <w:szCs w:val="24"/>
        </w:rPr>
        <w:t xml:space="preserve"> (USGS)</w:t>
      </w:r>
      <w:r w:rsidR="005C14CB">
        <w:rPr>
          <w:rFonts w:ascii="Times New Roman" w:hAnsi="Times New Roman" w:cs="Times New Roman"/>
          <w:sz w:val="24"/>
          <w:szCs w:val="24"/>
        </w:rPr>
        <w:t xml:space="preserve"> </w:t>
      </w:r>
      <w:r w:rsidR="00792A8F">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{"citationItems":[{"id":"ITEM-1","itemData":{"author":[{"dropping-particle":"","family":"Alam","given":"Md. Khurshid","non-dropping-particle":"","parse-names":false,"suffix":""},{"dropping-particle":"","family":"Hasan","given":"K.M.Shahidul","non-dropping-particle":"","parse-names":false,"suffix":""},{"dropping-particle":"","family":"Khan","given":"Mujibur Rahman","non-dropping-particle":"","parse-names":false,"suffix":""}],"id":"ITEM-1","issued":{"date-parts":[["1990"]]},"publisher":"United States Geological Survey Bangladesh, Government of Bangladesh. Retrieved from","title":"Geological map of Bangladesh","type":"webpage"},"uris":["http://www.mendeley.com/documents/?uuid=3b7b6e3f-51d5-4a4d-b374-61505e5ece14"]}],"mendeley":{"formattedCitation":"(Alam et al., 1990)","plainTextFormattedCitation":"(Alam et al., 1990)","previouslyFormattedCitation":"(Alam et al., 1990)"},"properties":{"noteIndex":0},"schema":"https://github.com/citation-style-language/schema/raw/master/csl-citation.json"}</w:instrText>
      </w:r>
      <w:r w:rsidR="00792A8F">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(Alam et al., 1990)</w:t>
      </w:r>
      <w:r w:rsidR="00792A8F">
        <w:rPr>
          <w:rFonts w:ascii="Times New Roman" w:hAnsi="Times New Roman" w:cs="Times New Roman"/>
          <w:sz w:val="24"/>
          <w:szCs w:val="24"/>
        </w:rPr>
        <w:fldChar w:fldCharType="end"/>
      </w:r>
      <w:r w:rsidR="005C14CB">
        <w:rPr>
          <w:rFonts w:ascii="Times New Roman" w:hAnsi="Times New Roman" w:cs="Times New Roman"/>
          <w:sz w:val="24"/>
          <w:szCs w:val="24"/>
        </w:rPr>
        <w:t xml:space="preserve"> </w:t>
      </w:r>
      <w:r>
        <w:rPr>
          <w:rFonts w:ascii="Times New Roman" w:hAnsi="Times New Roman" w:cs="Times New Roman"/>
          <w:sz w:val="24"/>
          <w:szCs w:val="24"/>
        </w:rPr>
        <w:t>and subsequently,</w:t>
      </w:r>
      <w:r w:rsidR="005C14CB" w:rsidRPr="005C14CB">
        <w:rPr>
          <w:rFonts w:ascii="Times New Roman" w:hAnsi="Times New Roman" w:cs="Times New Roman"/>
          <w:sz w:val="24"/>
          <w:szCs w:val="24"/>
        </w:rPr>
        <w:t xml:space="preserve"> geo referencing of this map was done in ArcGIS environment. The geo referenced lithology map was digitized to create polygon shapefile</w:t>
      </w:r>
      <w:r w:rsidR="00F16696">
        <w:rPr>
          <w:rFonts w:ascii="Times New Roman" w:hAnsi="Times New Roman" w:cs="Times New Roman"/>
          <w:sz w:val="24"/>
          <w:szCs w:val="24"/>
        </w:rPr>
        <w:t>s</w:t>
      </w:r>
      <w:r w:rsidR="005C14CB" w:rsidRPr="005C14CB">
        <w:rPr>
          <w:rFonts w:ascii="Times New Roman" w:hAnsi="Times New Roman" w:cs="Times New Roman"/>
          <w:sz w:val="24"/>
          <w:szCs w:val="24"/>
        </w:rPr>
        <w:t xml:space="preserve"> and finally</w:t>
      </w:r>
      <w:r w:rsidR="00155F45">
        <w:rPr>
          <w:rFonts w:ascii="Times New Roman" w:hAnsi="Times New Roman" w:cs="Times New Roman"/>
          <w:sz w:val="24"/>
          <w:szCs w:val="24"/>
        </w:rPr>
        <w:t>,</w:t>
      </w:r>
      <w:r w:rsidR="005C14CB" w:rsidRPr="005C14CB">
        <w:rPr>
          <w:rFonts w:ascii="Times New Roman" w:hAnsi="Times New Roman" w:cs="Times New Roman"/>
          <w:sz w:val="24"/>
          <w:szCs w:val="24"/>
        </w:rPr>
        <w:t xml:space="preserve"> polygon shapefile</w:t>
      </w:r>
      <w:r w:rsidR="00F16696">
        <w:rPr>
          <w:rFonts w:ascii="Times New Roman" w:hAnsi="Times New Roman" w:cs="Times New Roman"/>
          <w:sz w:val="24"/>
          <w:szCs w:val="24"/>
        </w:rPr>
        <w:t>s</w:t>
      </w:r>
      <w:r w:rsidR="005C14CB" w:rsidRPr="005C14CB">
        <w:rPr>
          <w:rFonts w:ascii="Times New Roman" w:hAnsi="Times New Roman" w:cs="Times New Roman"/>
          <w:sz w:val="24"/>
          <w:szCs w:val="24"/>
        </w:rPr>
        <w:t xml:space="preserve"> </w:t>
      </w:r>
      <w:r w:rsidR="00F16696">
        <w:rPr>
          <w:rFonts w:ascii="Times New Roman" w:hAnsi="Times New Roman" w:cs="Times New Roman"/>
          <w:sz w:val="24"/>
          <w:szCs w:val="24"/>
        </w:rPr>
        <w:t>were</w:t>
      </w:r>
      <w:r w:rsidR="005C14CB" w:rsidRPr="005C14CB">
        <w:rPr>
          <w:rFonts w:ascii="Times New Roman" w:hAnsi="Times New Roman" w:cs="Times New Roman"/>
          <w:sz w:val="24"/>
          <w:szCs w:val="24"/>
        </w:rPr>
        <w:t xml:space="preserve"> converted into </w:t>
      </w:r>
      <w:r w:rsidR="00F16696">
        <w:rPr>
          <w:rFonts w:ascii="Times New Roman" w:hAnsi="Times New Roman" w:cs="Times New Roman"/>
          <w:sz w:val="24"/>
          <w:szCs w:val="24"/>
        </w:rPr>
        <w:t xml:space="preserve">the </w:t>
      </w:r>
      <w:r w:rsidR="005C14CB" w:rsidRPr="005C14CB">
        <w:rPr>
          <w:rFonts w:ascii="Times New Roman" w:hAnsi="Times New Roman" w:cs="Times New Roman"/>
          <w:sz w:val="24"/>
          <w:szCs w:val="24"/>
        </w:rPr>
        <w:t>raster format</w:t>
      </w:r>
      <w:r w:rsidR="00F16696">
        <w:rPr>
          <w:rFonts w:ascii="Times New Roman" w:hAnsi="Times New Roman" w:cs="Times New Roman"/>
          <w:sz w:val="24"/>
          <w:szCs w:val="24"/>
        </w:rPr>
        <w:t xml:space="preserve"> </w:t>
      </w:r>
      <w:r w:rsidR="009474CE">
        <w:rPr>
          <w:rFonts w:ascii="Times New Roman" w:hAnsi="Times New Roman" w:cs="Times New Roman"/>
          <w:sz w:val="24"/>
          <w:szCs w:val="24"/>
        </w:rPr>
        <w:t>in</w:t>
      </w:r>
      <w:r w:rsidR="005C14CB" w:rsidRPr="005C14CB">
        <w:rPr>
          <w:rFonts w:ascii="Times New Roman" w:hAnsi="Times New Roman" w:cs="Times New Roman"/>
          <w:sz w:val="24"/>
          <w:szCs w:val="24"/>
        </w:rPr>
        <w:t xml:space="preserve"> 30m resolution.</w:t>
      </w:r>
      <w:r w:rsidR="005C14CB">
        <w:rPr>
          <w:rFonts w:ascii="Times New Roman" w:hAnsi="Times New Roman" w:cs="Times New Roman"/>
          <w:sz w:val="24"/>
          <w:szCs w:val="24"/>
        </w:rPr>
        <w:t xml:space="preserve"> </w:t>
      </w:r>
      <w:r w:rsidR="00AC3A1F" w:rsidRPr="00947CE9">
        <w:rPr>
          <w:rFonts w:ascii="Times New Roman" w:hAnsi="Times New Roman" w:cs="Times New Roman"/>
          <w:sz w:val="24"/>
          <w:szCs w:val="24"/>
        </w:rPr>
        <w:t>Digital elevation model (DEM)</w:t>
      </w:r>
      <w:r w:rsidR="00557500">
        <w:rPr>
          <w:rFonts w:ascii="Times New Roman" w:hAnsi="Times New Roman" w:cs="Times New Roman"/>
          <w:sz w:val="24"/>
          <w:szCs w:val="24"/>
        </w:rPr>
        <w:t xml:space="preserve">, </w:t>
      </w:r>
      <w:del w:id="256" w:author="Author" w:date="2021-07-10T23:30:00Z">
        <w:r w:rsidR="00557500" w:rsidDel="00924E49">
          <w:rPr>
            <w:rFonts w:ascii="Times New Roman" w:hAnsi="Times New Roman" w:cs="Times New Roman"/>
            <w:sz w:val="24"/>
            <w:szCs w:val="24"/>
          </w:rPr>
          <w:delText>in</w:delText>
        </w:r>
        <w:r w:rsidR="00557500" w:rsidRPr="00947CE9" w:rsidDel="00924E49">
          <w:rPr>
            <w:rFonts w:ascii="Times New Roman" w:hAnsi="Times New Roman" w:cs="Times New Roman"/>
            <w:sz w:val="24"/>
            <w:szCs w:val="24"/>
          </w:rPr>
          <w:delText xml:space="preserve"> </w:delText>
        </w:r>
      </w:del>
      <w:ins w:id="257" w:author="Author" w:date="2021-07-10T23:30:00Z">
        <w:r w:rsidR="00924E49">
          <w:rPr>
            <w:rFonts w:ascii="Times New Roman" w:hAnsi="Times New Roman" w:cs="Times New Roman"/>
            <w:sz w:val="24"/>
            <w:szCs w:val="24"/>
          </w:rPr>
          <w:t>of</w:t>
        </w:r>
        <w:r w:rsidR="00924E49" w:rsidRPr="00947CE9">
          <w:rPr>
            <w:rFonts w:ascii="Times New Roman" w:hAnsi="Times New Roman" w:cs="Times New Roman"/>
            <w:sz w:val="24"/>
            <w:szCs w:val="24"/>
          </w:rPr>
          <w:t xml:space="preserve"> </w:t>
        </w:r>
      </w:ins>
      <w:r w:rsidR="00557500" w:rsidRPr="00947CE9">
        <w:rPr>
          <w:rFonts w:ascii="Times New Roman" w:hAnsi="Times New Roman" w:cs="Times New Roman"/>
          <w:sz w:val="24"/>
          <w:szCs w:val="24"/>
        </w:rPr>
        <w:t>30m resolution</w:t>
      </w:r>
      <w:r w:rsidR="00557500">
        <w:rPr>
          <w:rFonts w:ascii="Times New Roman" w:hAnsi="Times New Roman" w:cs="Times New Roman"/>
          <w:sz w:val="24"/>
          <w:szCs w:val="24"/>
        </w:rPr>
        <w:t>,</w:t>
      </w:r>
      <w:r w:rsidR="00AC3A1F" w:rsidRPr="00947CE9">
        <w:rPr>
          <w:rFonts w:ascii="Times New Roman" w:hAnsi="Times New Roman" w:cs="Times New Roman"/>
          <w:sz w:val="24"/>
          <w:szCs w:val="24"/>
        </w:rPr>
        <w:t xml:space="preserve"> was collected from </w:t>
      </w:r>
      <w:r w:rsidR="00635726">
        <w:rPr>
          <w:rFonts w:ascii="Times New Roman" w:hAnsi="Times New Roman" w:cs="Times New Roman"/>
          <w:sz w:val="24"/>
          <w:szCs w:val="24"/>
        </w:rPr>
        <w:t>USGS website</w:t>
      </w:r>
      <w:r w:rsidR="00624B7F">
        <w:rPr>
          <w:rFonts w:ascii="Times New Roman" w:hAnsi="Times New Roman" w:cs="Times New Roman"/>
          <w:sz w:val="24"/>
          <w:szCs w:val="24"/>
        </w:rPr>
        <w:t xml:space="preserve"> </w:t>
      </w:r>
      <w:r w:rsidR="00624B7F">
        <w:rPr>
          <w:rFonts w:ascii="Times New Roman" w:hAnsi="Times New Roman" w:cs="Times New Roman"/>
          <w:sz w:val="24"/>
          <w:szCs w:val="24"/>
        </w:rPr>
        <w:fldChar w:fldCharType="begin" w:fldLock="1"/>
      </w:r>
      <w:r w:rsidR="00C169FF">
        <w:rPr>
          <w:rFonts w:ascii="Times New Roman" w:hAnsi="Times New Roman" w:cs="Times New Roman"/>
          <w:sz w:val="24"/>
          <w:szCs w:val="24"/>
        </w:rPr>
        <w:instrText>ADDIN CSL_CITATION {"citationItems":[{"id":"ITEM-1","itemData":{"URL":"https://www.usgs.gov/centers/eros","accessed":{"date-parts":[["2021","6","1"]]},"container-title":"U.S. Geological Survey","id":"ITEM-1","issued":{"date-parts":[["2021"]]},"title":"Earth Resources Observation and Science (EROS) Center","type":"webpage"},"uris":["http://www.mendeley.com/documents/?uuid=f5d1553a-f384-3ef0-9d67-6c047e51a45f"]}],"mendeley":{"formattedCitation":"(“Earth Resources Observation and Science (EROS) Center,” 2021)","plainTextFormattedCitation":"(“Earth Resources Observation and Science (EROS) Center,” 2021)","previouslyFormattedCitation":"(“Earth Resources Observation and Science (EROS) Center,” 2021)"},"properties":{"noteIndex":0},"schema":"https://github.com/citation-style-language/schema/raw/master/csl-citation.json"}</w:instrText>
      </w:r>
      <w:r w:rsidR="00624B7F">
        <w:rPr>
          <w:rFonts w:ascii="Times New Roman" w:hAnsi="Times New Roman" w:cs="Times New Roman"/>
          <w:sz w:val="24"/>
          <w:szCs w:val="24"/>
        </w:rPr>
        <w:fldChar w:fldCharType="separate"/>
      </w:r>
      <w:r w:rsidR="00C169FF" w:rsidRPr="00C169FF">
        <w:rPr>
          <w:rFonts w:ascii="Times New Roman" w:hAnsi="Times New Roman" w:cs="Times New Roman"/>
          <w:noProof/>
          <w:sz w:val="24"/>
          <w:szCs w:val="24"/>
        </w:rPr>
        <w:t>(“Earth Resources Observation and Science (EROS) Center,” 2021)</w:t>
      </w:r>
      <w:r w:rsidR="00624B7F">
        <w:rPr>
          <w:rFonts w:ascii="Times New Roman" w:hAnsi="Times New Roman" w:cs="Times New Roman"/>
          <w:sz w:val="24"/>
          <w:szCs w:val="24"/>
        </w:rPr>
        <w:fldChar w:fldCharType="end"/>
      </w:r>
      <w:r w:rsidR="00AC3A1F" w:rsidRPr="00947CE9">
        <w:rPr>
          <w:rFonts w:ascii="Times New Roman" w:hAnsi="Times New Roman" w:cs="Times New Roman"/>
          <w:sz w:val="24"/>
          <w:szCs w:val="24"/>
        </w:rPr>
        <w:t xml:space="preserve">. </w:t>
      </w:r>
      <w:r w:rsidR="00557500">
        <w:rPr>
          <w:rFonts w:ascii="Times New Roman" w:hAnsi="Times New Roman" w:cs="Times New Roman"/>
          <w:sz w:val="24"/>
          <w:szCs w:val="24"/>
        </w:rPr>
        <w:t>Notably, e</w:t>
      </w:r>
      <w:r w:rsidR="00AC3A1F" w:rsidRPr="00947CE9">
        <w:rPr>
          <w:rFonts w:ascii="Times New Roman" w:hAnsi="Times New Roman" w:cs="Times New Roman"/>
          <w:sz w:val="24"/>
          <w:szCs w:val="24"/>
        </w:rPr>
        <w:t xml:space="preserve">levation has indirect impacts on </w:t>
      </w:r>
      <w:r w:rsidR="00BA2882">
        <w:rPr>
          <w:rFonts w:ascii="Times New Roman" w:hAnsi="Times New Roman" w:cs="Times New Roman"/>
          <w:sz w:val="24"/>
          <w:szCs w:val="24"/>
        </w:rPr>
        <w:t xml:space="preserve">the </w:t>
      </w:r>
      <w:r w:rsidR="00AC3A1F" w:rsidRPr="00947CE9">
        <w:rPr>
          <w:rFonts w:ascii="Times New Roman" w:hAnsi="Times New Roman" w:cs="Times New Roman"/>
          <w:sz w:val="24"/>
          <w:szCs w:val="24"/>
        </w:rPr>
        <w:t xml:space="preserve">groundwater level, as </w:t>
      </w:r>
      <w:commentRangeStart w:id="258"/>
      <w:commentRangeStart w:id="259"/>
      <w:r w:rsidR="00AC3A1F" w:rsidRPr="00947CE9">
        <w:rPr>
          <w:rFonts w:ascii="Times New Roman" w:hAnsi="Times New Roman" w:cs="Times New Roman"/>
          <w:sz w:val="24"/>
          <w:szCs w:val="24"/>
        </w:rPr>
        <w:t xml:space="preserve">higher elevations have higher slope </w:t>
      </w:r>
      <w:ins w:id="260" w:author="Author" w:date="2021-07-25T21:41:00Z">
        <w:r w:rsidR="007A1F26">
          <w:rPr>
            <w:rFonts w:ascii="Times New Roman" w:hAnsi="Times New Roman" w:cs="Times New Roman"/>
            <w:sz w:val="24"/>
            <w:szCs w:val="24"/>
          </w:rPr>
          <w:t xml:space="preserve">in the Hindu Kush Himalayan Region under investigation </w:t>
        </w:r>
      </w:ins>
      <w:r w:rsidR="00AC3A1F" w:rsidRPr="00947CE9">
        <w:rPr>
          <w:rFonts w:ascii="Times New Roman" w:hAnsi="Times New Roman" w:cs="Times New Roman"/>
          <w:sz w:val="24"/>
          <w:szCs w:val="24"/>
        </w:rPr>
        <w:t xml:space="preserve">and </w:t>
      </w:r>
      <w:commentRangeEnd w:id="258"/>
      <w:r w:rsidR="00924E49">
        <w:rPr>
          <w:rStyle w:val="CommentReference"/>
        </w:rPr>
        <w:commentReference w:id="258"/>
      </w:r>
      <w:commentRangeEnd w:id="259"/>
      <w:r w:rsidR="002C6A98">
        <w:rPr>
          <w:rStyle w:val="CommentReference"/>
        </w:rPr>
        <w:commentReference w:id="259"/>
      </w:r>
      <w:r w:rsidR="00AC3A1F" w:rsidRPr="00947CE9">
        <w:rPr>
          <w:rFonts w:ascii="Times New Roman" w:hAnsi="Times New Roman" w:cs="Times New Roman"/>
          <w:sz w:val="24"/>
          <w:szCs w:val="24"/>
        </w:rPr>
        <w:t>decrease</w:t>
      </w:r>
      <w:r w:rsidR="00BA2882">
        <w:rPr>
          <w:rFonts w:ascii="Times New Roman" w:hAnsi="Times New Roman" w:cs="Times New Roman"/>
          <w:sz w:val="24"/>
          <w:szCs w:val="24"/>
        </w:rPr>
        <w:t>s</w:t>
      </w:r>
      <w:r w:rsidR="00AC3A1F" w:rsidRPr="00947CE9">
        <w:rPr>
          <w:rFonts w:ascii="Times New Roman" w:hAnsi="Times New Roman" w:cs="Times New Roman"/>
          <w:sz w:val="24"/>
          <w:szCs w:val="24"/>
        </w:rPr>
        <w:t xml:space="preserve"> </w:t>
      </w:r>
      <w:r w:rsidR="006B29FF">
        <w:rPr>
          <w:rFonts w:ascii="Times New Roman" w:hAnsi="Times New Roman" w:cs="Times New Roman"/>
          <w:sz w:val="24"/>
          <w:szCs w:val="24"/>
        </w:rPr>
        <w:t xml:space="preserve">the </w:t>
      </w:r>
      <w:r w:rsidR="00AC3A1F" w:rsidRPr="00947CE9">
        <w:rPr>
          <w:rFonts w:ascii="Times New Roman" w:hAnsi="Times New Roman" w:cs="Times New Roman"/>
          <w:sz w:val="24"/>
          <w:szCs w:val="24"/>
        </w:rPr>
        <w:t>infiltration rate</w:t>
      </w:r>
      <w:r w:rsidR="0056384E">
        <w:rPr>
          <w:rFonts w:ascii="Times New Roman" w:hAnsi="Times New Roman" w:cs="Times New Roman"/>
          <w:sz w:val="24"/>
          <w:szCs w:val="24"/>
        </w:rPr>
        <w:t xml:space="preserve"> </w:t>
      </w:r>
      <w:r w:rsidR="0056384E">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{"citationItems":[{"id":"ITEM-1","itemData":{"DOI":"10.1016/j.catena.2013.10.011","ISSN":"03418162","author":[{"dropping-particle":"","family":"Althuwaynee","given":"Omar F.","non-dropping-particle":"","parse-names":false,"suffix":""},{"dropping-particle":"","family":"Pradhan","given":"Biswajeet","non-dropping-particle":"","parse-names":false,"suffix":""},{"dropping-particle":"","family":"Park","given":"Hyuck-Jin","non-dropping-particle":"","parse-names":false,"suffix":""},{"dropping-particle":"","family":"Lee","given":"Jung Hyun","non-dropping-particle":"","parse-names":false,"suffix":""}],"container-title":"CATENA","id":"ITEM-1","issued":{"date-parts":[["2014","3"]]},"page":"21-36","title":"A novel ensemble bivariate statistical evidential belief function with knowledge-based analytical hierarchy process and multivariate statistical logistic regression for landslide susceptibility mapping","type":"article-journal","volume":"114"},"uris":["http://www.mendeley.com/documents/?uuid=7c2149b6-25ca-40b3-98d9-063d97a29440"]}],"mendeley":{"formattedCitation":"(Althuwaynee et al., 2014)","plainTextFormattedCitation":"(Althuwaynee et al., 2014)","previouslyFormattedCitation":"(Althuwaynee et al., 2014)"},"properties":{"noteIndex":0},"schema":"https://github.com/citation-style-language/schema/raw/master/csl-citation.json"}</w:instrText>
      </w:r>
      <w:r w:rsidR="0056384E">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(Althuwaynee et al., 2014)</w:t>
      </w:r>
      <w:r w:rsidR="0056384E">
        <w:rPr>
          <w:rFonts w:ascii="Times New Roman" w:hAnsi="Times New Roman" w:cs="Times New Roman"/>
          <w:sz w:val="24"/>
          <w:szCs w:val="24"/>
        </w:rPr>
        <w:fldChar w:fldCharType="end"/>
      </w:r>
      <w:r w:rsidR="00AC3A1F" w:rsidRPr="00947CE9">
        <w:rPr>
          <w:rFonts w:ascii="Times New Roman" w:hAnsi="Times New Roman" w:cs="Times New Roman"/>
          <w:sz w:val="24"/>
          <w:szCs w:val="24"/>
        </w:rPr>
        <w:t xml:space="preserve">. Aspect </w:t>
      </w:r>
      <w:r w:rsidR="00557500">
        <w:rPr>
          <w:rFonts w:ascii="Times New Roman" w:hAnsi="Times New Roman" w:cs="Times New Roman"/>
          <w:sz w:val="24"/>
          <w:szCs w:val="24"/>
        </w:rPr>
        <w:t xml:space="preserve">is </w:t>
      </w:r>
      <w:r w:rsidR="006B29FF">
        <w:rPr>
          <w:rFonts w:ascii="Times New Roman" w:hAnsi="Times New Roman" w:cs="Times New Roman"/>
          <w:sz w:val="24"/>
          <w:szCs w:val="24"/>
        </w:rPr>
        <w:t>related to</w:t>
      </w:r>
      <w:r w:rsidR="00AC3A1F" w:rsidRPr="00947CE9">
        <w:rPr>
          <w:rFonts w:ascii="Times New Roman" w:hAnsi="Times New Roman" w:cs="Times New Roman"/>
          <w:sz w:val="24"/>
          <w:szCs w:val="24"/>
        </w:rPr>
        <w:t xml:space="preserve"> </w:t>
      </w:r>
      <w:r w:rsidR="006B29FF">
        <w:rPr>
          <w:rFonts w:ascii="Times New Roman" w:hAnsi="Times New Roman" w:cs="Times New Roman"/>
          <w:sz w:val="24"/>
          <w:szCs w:val="24"/>
        </w:rPr>
        <w:t>the</w:t>
      </w:r>
      <w:r w:rsidR="00AC3A1F" w:rsidRPr="00947CE9">
        <w:rPr>
          <w:rFonts w:ascii="Times New Roman" w:hAnsi="Times New Roman" w:cs="Times New Roman"/>
          <w:sz w:val="24"/>
          <w:szCs w:val="24"/>
        </w:rPr>
        <w:t xml:space="preserve"> exposure to sunlight </w:t>
      </w:r>
      <w:r w:rsidR="005E5F33">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{"citationItems":[{"id":"ITEM-1","itemData":{"DOI":"10.1007/s002540000163","ISSN":"0943-0105","author":[{"dropping-particle":"","family":"Lee","given":"C. F.","non-dropping-particle":"","parse-names":false,"suffix":""},{"dropping-particle":"","family":"Li","given":"J.","non-dropping-particle":"","parse-names":false,"suffix":""},{"dropping-particle":"","family":"Xu","given":"Z. W.","non-dropping-particle":"","parse-names":false,"suffix":""},{"dropping-particle":"","family":"Dai","given":"F. C.","non-dropping-particle":"","parse-names":false,"suffix":""}],"container-title":"Environmental Geology","id":"ITEM-1","issue":"3","issued":{"date-parts":[["2001","1"]]},"page":"381-391","title":"Assessment of landslide susceptibility on the natural terrain of Lantau Island, Hong Kong","type":"article-journal","volume":"40"},"uris":["http://www.mendeley.com/documents/?uuid=a6a6c7b5-2d2b-4327-bc32-b16c03b8896e"]}],"mendeley":{"formattedCitation":"(Lee et al., 2001)","plainTextFormattedCitation":"(Lee et al., 2001)","previouslyFormattedCitation":"(Lee et al., 2001)"},"properties":{"noteIndex":0},"schema":"https://github.com/citation-style-language/schema/raw/master/csl-citation.json"}</w:instrText>
      </w:r>
      <w:r w:rsidR="005E5F33">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(Lee et al., 2001)</w:t>
      </w:r>
      <w:r w:rsidR="005E5F33">
        <w:rPr>
          <w:rFonts w:ascii="Times New Roman" w:hAnsi="Times New Roman" w:cs="Times New Roman"/>
          <w:sz w:val="24"/>
          <w:szCs w:val="24"/>
        </w:rPr>
        <w:fldChar w:fldCharType="end"/>
      </w:r>
      <w:r w:rsidR="00AC3A1F" w:rsidRPr="00947CE9">
        <w:rPr>
          <w:rFonts w:ascii="Times New Roman" w:hAnsi="Times New Roman" w:cs="Times New Roman"/>
          <w:sz w:val="24"/>
          <w:szCs w:val="24"/>
        </w:rPr>
        <w:t xml:space="preserve"> and </w:t>
      </w:r>
      <w:r w:rsidR="006B29FF">
        <w:rPr>
          <w:rFonts w:ascii="Times New Roman" w:hAnsi="Times New Roman" w:cs="Times New Roman"/>
          <w:sz w:val="24"/>
          <w:szCs w:val="24"/>
        </w:rPr>
        <w:t>hence has impact</w:t>
      </w:r>
      <w:r w:rsidR="00AC3A1F" w:rsidRPr="00947CE9">
        <w:rPr>
          <w:rFonts w:ascii="Times New Roman" w:hAnsi="Times New Roman" w:cs="Times New Roman"/>
          <w:sz w:val="24"/>
          <w:szCs w:val="24"/>
        </w:rPr>
        <w:t xml:space="preserve"> over evaporation. Elevation and aspect maps were generated form DEM data using ArcGIS</w:t>
      </w:r>
      <w:r w:rsidR="006B29FF">
        <w:rPr>
          <w:rFonts w:ascii="Times New Roman" w:hAnsi="Times New Roman" w:cs="Times New Roman"/>
          <w:sz w:val="24"/>
          <w:szCs w:val="24"/>
        </w:rPr>
        <w:t xml:space="preserve">. </w:t>
      </w:r>
      <w:r w:rsidR="00AC3A1F" w:rsidRPr="00947CE9">
        <w:rPr>
          <w:rFonts w:ascii="Times New Roman" w:hAnsi="Times New Roman" w:cs="Times New Roman"/>
          <w:sz w:val="24"/>
          <w:szCs w:val="24"/>
        </w:rPr>
        <w:t xml:space="preserve">Slope </w:t>
      </w:r>
      <w:r w:rsidR="006B29FF">
        <w:rPr>
          <w:rFonts w:ascii="Times New Roman" w:hAnsi="Times New Roman" w:cs="Times New Roman"/>
          <w:sz w:val="24"/>
          <w:szCs w:val="24"/>
        </w:rPr>
        <w:t xml:space="preserve">significantly </w:t>
      </w:r>
      <w:r w:rsidR="00AC3A1F" w:rsidRPr="00947CE9">
        <w:rPr>
          <w:rFonts w:ascii="Times New Roman" w:hAnsi="Times New Roman" w:cs="Times New Roman"/>
          <w:sz w:val="24"/>
          <w:szCs w:val="24"/>
        </w:rPr>
        <w:t>influence</w:t>
      </w:r>
      <w:r w:rsidR="006B29FF">
        <w:rPr>
          <w:rFonts w:ascii="Times New Roman" w:hAnsi="Times New Roman" w:cs="Times New Roman"/>
          <w:sz w:val="24"/>
          <w:szCs w:val="24"/>
        </w:rPr>
        <w:t>s</w:t>
      </w:r>
      <w:r w:rsidR="00AC3A1F" w:rsidRPr="00947CE9">
        <w:rPr>
          <w:rFonts w:ascii="Times New Roman" w:hAnsi="Times New Roman" w:cs="Times New Roman"/>
          <w:sz w:val="24"/>
          <w:szCs w:val="24"/>
        </w:rPr>
        <w:t xml:space="preserve"> water infiltration and surface runoff</w:t>
      </w:r>
      <w:r w:rsidR="00626251">
        <w:rPr>
          <w:rFonts w:ascii="Times New Roman" w:hAnsi="Times New Roman" w:cs="Times New Roman"/>
          <w:sz w:val="24"/>
          <w:szCs w:val="24"/>
        </w:rPr>
        <w:t xml:space="preserve"> </w:t>
      </w:r>
      <w:r w:rsidR="00626251">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{"citationItems":[{"id":"ITEM-1","itemData":{"DOI":"10.1007/BF02989927","ISSN":"0255-660X","author":[{"dropping-particle":"","family":"Sarkar","given":"B C","non-dropping-particle":"","parse-names":false,"suffix":""},{"dropping-particle":"","family":"Deota","given":"B S","non-dropping-particle":"","parse-names":false,"suffix":""},{"dropping-particle":"","family":"Raju","given":"P L N","non-dropping-particle":"","parse-names":false,"suffix":""},{"dropping-particle":"","family":"Jugran","given":"D K","non-dropping-particle":"","parse-names":false,"suffix":""}],"container-title":"Journal of the Indian Society of Remote Sensing","id":"ITEM-1","issue":"3","issued":{"date-parts":[["2001","9"]]},"page":"151-164","title":"A Geographic Information System approach to evaluation of groundwater potentiality of Shamri micro-watershed in the Shimla Taluk, Himachal Pradesh","type":"article-journal","volume":"29"},"uris":["http://www.mendeley.com/documents/?uuid=3be01d38-fea0-401a-bc0f-d08c942e0481"]}],"mendeley":{"formattedCitation":"(Sarkar et al., 2001)","plainTextFormattedCitation":"(Sarkar et al., 2001)","previouslyFormattedCitation":"(Sarkar et al., 2001)"},"properties":{"noteIndex":0},"schema":"https://github.com/citation-style-language/schema/raw/master/csl-citation.json"}</w:instrText>
      </w:r>
      <w:r w:rsidR="00626251">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(Sarkar et al., 2001)</w:t>
      </w:r>
      <w:r w:rsidR="00626251">
        <w:rPr>
          <w:rFonts w:ascii="Times New Roman" w:hAnsi="Times New Roman" w:cs="Times New Roman"/>
          <w:sz w:val="24"/>
          <w:szCs w:val="24"/>
        </w:rPr>
        <w:fldChar w:fldCharType="end"/>
      </w:r>
      <w:r w:rsidR="00AC3A1F" w:rsidRPr="00947CE9">
        <w:rPr>
          <w:rFonts w:ascii="Times New Roman" w:hAnsi="Times New Roman" w:cs="Times New Roman"/>
          <w:sz w:val="24"/>
          <w:szCs w:val="24"/>
        </w:rPr>
        <w:t>. Therefore,</w:t>
      </w:r>
      <w:r w:rsidR="00557500">
        <w:rPr>
          <w:rFonts w:ascii="Times New Roman" w:hAnsi="Times New Roman" w:cs="Times New Roman"/>
          <w:sz w:val="24"/>
          <w:szCs w:val="24"/>
        </w:rPr>
        <w:t xml:space="preserve"> </w:t>
      </w:r>
      <w:r w:rsidR="00AE617F">
        <w:rPr>
          <w:rFonts w:ascii="Times New Roman" w:hAnsi="Times New Roman" w:cs="Times New Roman"/>
          <w:sz w:val="24"/>
          <w:szCs w:val="24"/>
        </w:rPr>
        <w:t>we</w:t>
      </w:r>
      <w:r w:rsidR="00AC3A1F" w:rsidRPr="00947CE9">
        <w:rPr>
          <w:rFonts w:ascii="Times New Roman" w:hAnsi="Times New Roman" w:cs="Times New Roman"/>
          <w:sz w:val="24"/>
          <w:szCs w:val="24"/>
        </w:rPr>
        <w:t xml:space="preserve"> generated</w:t>
      </w:r>
      <w:r w:rsidR="000C391E">
        <w:rPr>
          <w:rFonts w:ascii="Times New Roman" w:hAnsi="Times New Roman" w:cs="Times New Roman"/>
          <w:sz w:val="24"/>
          <w:szCs w:val="24"/>
        </w:rPr>
        <w:t xml:space="preserve"> </w:t>
      </w:r>
      <w:r w:rsidR="00AE617F">
        <w:rPr>
          <w:rFonts w:ascii="Times New Roman" w:hAnsi="Times New Roman" w:cs="Times New Roman"/>
          <w:sz w:val="24"/>
          <w:szCs w:val="24"/>
        </w:rPr>
        <w:t xml:space="preserve">the slope map </w:t>
      </w:r>
      <w:r w:rsidR="000C391E" w:rsidRPr="002F33B8">
        <w:rPr>
          <w:rFonts w:ascii="Times New Roman" w:hAnsi="Times New Roman" w:cs="Times New Roman"/>
          <w:sz w:val="24"/>
          <w:szCs w:val="24"/>
        </w:rPr>
        <w:t xml:space="preserve">using </w:t>
      </w:r>
      <w:r w:rsidR="000C391E" w:rsidRPr="00CF0958">
        <w:rPr>
          <w:rFonts w:ascii="Times New Roman" w:hAnsi="Times New Roman" w:cs="Times New Roman"/>
          <w:sz w:val="24"/>
          <w:szCs w:val="24"/>
        </w:rPr>
        <w:t>Equation</w:t>
      </w:r>
      <w:r w:rsidR="000C391E">
        <w:rPr>
          <w:rFonts w:ascii="Times New Roman" w:hAnsi="Times New Roman" w:cs="Times New Roman"/>
          <w:sz w:val="24"/>
          <w:szCs w:val="24"/>
        </w:rPr>
        <w:t xml:space="preserve"> 1</w:t>
      </w:r>
      <w:r w:rsidR="00557500">
        <w:rPr>
          <w:rFonts w:ascii="Times New Roman" w:hAnsi="Times New Roman" w:cs="Times New Roman"/>
          <w:sz w:val="24"/>
          <w:szCs w:val="24"/>
        </w:rPr>
        <w:t xml:space="preserve"> (below)</w:t>
      </w:r>
      <w:r w:rsidR="00420EF4">
        <w:rPr>
          <w:rFonts w:ascii="Times New Roman" w:hAnsi="Times New Roman" w:cs="Times New Roman"/>
          <w:sz w:val="24"/>
          <w:szCs w:val="24"/>
        </w:rPr>
        <w:t xml:space="preserve"> </w:t>
      </w:r>
      <w:r w:rsidR="00203082">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{"citationItems":[{"id":"ITEM-1","itemData":{"ISSN":"0920-4741","author":[{"dropping-particle":"","family":"Machiwal","given":"Deepesh","non-dropping-particle":"","parse-names":false,"suffix":""},{"dropping-particle":"","family":"Jha","given":"Madan K","non-dropping-particle":"","parse-names":false,"suffix":""},{"dropping-particle":"","family":"Mal","given":"Bimal C","non-dropping-particle":"","parse-names":false,"suffix":""}],"container-title":"Water resources management","id":"ITEM-1","issue":"5","issued":{"date-parts":[["2011"]]},"page":"1359-1386","publisher":"Springer","title":"Assessment of groundwater potential in a semi-arid region of India using remote sensing, GIS and MCDM techniques","type":"article-journal","volume":"25"},"uris":["http://www.mendeley.com/documents/?uuid=20f1e80c-8f94-4cb6-af43-5d653437df23"]}],"mendeley":{"formattedCitation":"(Machiwal et al., 2011)","plainTextFormattedCitation":"(Machiwal et al., 2011)","previouslyFormattedCitation":"(Machiwal et al., 2011)"},"properties":{"noteIndex":0},"schema":"https://github.com/citation-style-language/schema/raw/master/csl-citation.json"}</w:instrText>
      </w:r>
      <w:r w:rsidR="00203082">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(Machiwal et al., 2011)</w:t>
      </w:r>
      <w:r w:rsidR="00203082">
        <w:rPr>
          <w:rFonts w:ascii="Times New Roman" w:hAnsi="Times New Roman" w:cs="Times New Roman"/>
          <w:sz w:val="24"/>
          <w:szCs w:val="24"/>
        </w:rPr>
        <w:fldChar w:fldCharType="end"/>
      </w:r>
      <w:r w:rsidR="00203082">
        <w:rPr>
          <w:rFonts w:ascii="Times New Roman" w:hAnsi="Times New Roman" w:cs="Times New Roman"/>
          <w:sz w:val="24"/>
          <w:szCs w:val="24"/>
        </w:rPr>
        <w:t xml:space="preserve"> </w:t>
      </w:r>
      <w:r w:rsidR="00AC3A1F" w:rsidRPr="00947CE9">
        <w:rPr>
          <w:rFonts w:ascii="Times New Roman" w:hAnsi="Times New Roman" w:cs="Times New Roman"/>
          <w:sz w:val="24"/>
          <w:szCs w:val="24"/>
        </w:rPr>
        <w:t xml:space="preserve">in ArcGIS. </w:t>
      </w:r>
      <w:commentRangeStart w:id="261"/>
      <w:commentRangeStart w:id="262"/>
      <w:commentRangeStart w:id="263"/>
      <w:del w:id="264" w:author="Author" w:date="2021-07-25T21:42:00Z">
        <w:r w:rsidR="00AC3A1F" w:rsidRPr="00947CE9" w:rsidDel="007A1F26">
          <w:rPr>
            <w:rFonts w:ascii="Times New Roman" w:hAnsi="Times New Roman" w:cs="Times New Roman"/>
            <w:sz w:val="24"/>
            <w:szCs w:val="24"/>
          </w:rPr>
          <w:delText xml:space="preserve">Specific yield data was collected from BWDB and using </w:delText>
        </w:r>
        <w:r w:rsidR="006B29FF" w:rsidDel="007A1F26">
          <w:rPr>
            <w:rFonts w:ascii="Times New Roman" w:hAnsi="Times New Roman" w:cs="Times New Roman"/>
            <w:sz w:val="24"/>
            <w:szCs w:val="24"/>
          </w:rPr>
          <w:delText xml:space="preserve">the </w:delText>
        </w:r>
        <w:r w:rsidR="00AC3A1F" w:rsidRPr="00947CE9" w:rsidDel="007A1F26">
          <w:rPr>
            <w:rFonts w:ascii="Times New Roman" w:hAnsi="Times New Roman" w:cs="Times New Roman"/>
            <w:sz w:val="24"/>
            <w:szCs w:val="24"/>
          </w:rPr>
          <w:delText>interpolation technique, interpolated surface was generated.</w:delText>
        </w:r>
        <w:commentRangeEnd w:id="261"/>
        <w:r w:rsidR="00854681" w:rsidDel="007A1F26">
          <w:rPr>
            <w:rStyle w:val="CommentReference"/>
          </w:rPr>
          <w:commentReference w:id="261"/>
        </w:r>
        <w:commentRangeEnd w:id="262"/>
        <w:r w:rsidR="001309A5" w:rsidDel="007A1F26">
          <w:rPr>
            <w:rStyle w:val="CommentReference"/>
          </w:rPr>
          <w:commentReference w:id="262"/>
        </w:r>
      </w:del>
      <w:commentRangeEnd w:id="263"/>
      <w:r w:rsidR="007A1F26">
        <w:rPr>
          <w:rStyle w:val="CommentReference"/>
        </w:rPr>
        <w:commentReference w:id="263"/>
      </w:r>
    </w:p>
    <w:p w14:paraId="6234BFC9" w14:textId="5CEB1B8C" w:rsidR="006D06E3" w:rsidRPr="00947CE9" w:rsidRDefault="006D06E3"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Slope=100×</m:t>
        </m:r>
        <m:f>
          <m:fPr>
            <m:type m:val="skw"/>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AX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BY</m:t>
                    </m:r>
                  </m:e>
                  <m:sup>
                    <m:r>
                      <w:rPr>
                        <w:rFonts w:ascii="Cambria Math" w:hAnsi="Cambria Math" w:cs="Times New Roman"/>
                        <w:sz w:val="24"/>
                        <w:szCs w:val="24"/>
                      </w:rPr>
                      <m:t>2</m:t>
                    </m:r>
                  </m:sup>
                </m:sSup>
              </m:e>
            </m:rad>
          </m:num>
          <m:den>
            <m:r>
              <w:rPr>
                <w:rFonts w:ascii="Cambria Math" w:hAnsi="Cambria Math" w:cs="Times New Roman"/>
                <w:sz w:val="24"/>
                <w:szCs w:val="24"/>
              </w:rPr>
              <m:t>Pixel Size (DEM)</m:t>
            </m:r>
          </m:den>
        </m:f>
      </m:oMath>
      <w:r w:rsidRPr="00947CE9">
        <w:rPr>
          <w:rFonts w:ascii="Times New Roman" w:eastAsiaTheme="minorEastAsia" w:hAnsi="Times New Roman" w:cs="Times New Roman"/>
          <w:sz w:val="24"/>
          <w:szCs w:val="24"/>
        </w:rPr>
        <w:t xml:space="preserve">  …………… (</w:t>
      </w:r>
      <w:r>
        <w:rPr>
          <w:rFonts w:ascii="Times New Roman" w:eastAsiaTheme="minorEastAsia" w:hAnsi="Times New Roman" w:cs="Times New Roman"/>
          <w:sz w:val="24"/>
          <w:szCs w:val="24"/>
        </w:rPr>
        <w:t>1</w:t>
      </w:r>
      <w:r w:rsidRPr="00947CE9">
        <w:rPr>
          <w:rFonts w:ascii="Times New Roman" w:eastAsiaTheme="minorEastAsia" w:hAnsi="Times New Roman" w:cs="Times New Roman"/>
          <w:sz w:val="24"/>
          <w:szCs w:val="24"/>
        </w:rPr>
        <w:t>)</w:t>
      </w:r>
    </w:p>
    <w:p w14:paraId="1CAE6FDE" w14:textId="1368B83F" w:rsidR="006D06E3" w:rsidRPr="00947CE9" w:rsidRDefault="006D06E3" w:rsidP="00AE617F">
      <w:pPr>
        <w:spacing w:line="480" w:lineRule="auto"/>
        <w:jc w:val="both"/>
        <w:rPr>
          <w:rFonts w:ascii="Times New Roman" w:hAnsi="Times New Roman" w:cs="Times New Roman"/>
          <w:sz w:val="24"/>
          <w:szCs w:val="24"/>
        </w:rPr>
      </w:pPr>
      <w:r>
        <w:rPr>
          <w:rFonts w:ascii="Times New Roman" w:hAnsi="Times New Roman" w:cs="Times New Roman"/>
          <w:sz w:val="24"/>
          <w:szCs w:val="24"/>
        </w:rPr>
        <w:t>H</w:t>
      </w:r>
      <w:r w:rsidRPr="00947CE9">
        <w:rPr>
          <w:rFonts w:ascii="Times New Roman" w:hAnsi="Times New Roman" w:cs="Times New Roman"/>
          <w:sz w:val="24"/>
          <w:szCs w:val="24"/>
        </w:rPr>
        <w:t xml:space="preserve">ere, </w:t>
      </w:r>
      <m:oMath>
        <m:r>
          <w:rPr>
            <w:rFonts w:ascii="Cambria Math" w:hAnsi="Cambria Math" w:cs="Times New Roman"/>
            <w:sz w:val="24"/>
            <w:szCs w:val="24"/>
          </w:rPr>
          <m:t>AX (BY)</m:t>
        </m:r>
      </m:oMath>
      <w:r w:rsidRPr="00947CE9">
        <w:rPr>
          <w:rFonts w:ascii="Times New Roman" w:hAnsi="Times New Roman" w:cs="Times New Roman"/>
          <w:sz w:val="24"/>
          <w:szCs w:val="24"/>
        </w:rPr>
        <w:t xml:space="preserve"> = filtered DEM with </w:t>
      </w:r>
      <w:r w:rsidR="00AE617F">
        <w:rPr>
          <w:rFonts w:ascii="Times New Roman" w:hAnsi="Times New Roman" w:cs="Times New Roman"/>
          <w:sz w:val="24"/>
          <w:szCs w:val="24"/>
        </w:rPr>
        <w:t>x</w:t>
      </w:r>
      <w:r w:rsidR="00AE617F" w:rsidRPr="00947CE9">
        <w:rPr>
          <w:rFonts w:ascii="Times New Roman" w:hAnsi="Times New Roman" w:cs="Times New Roman"/>
          <w:sz w:val="24"/>
          <w:szCs w:val="24"/>
        </w:rPr>
        <w:t xml:space="preserve">-gradient </w:t>
      </w:r>
      <w:r w:rsidR="00AE617F">
        <w:rPr>
          <w:rFonts w:ascii="Times New Roman" w:hAnsi="Times New Roman" w:cs="Times New Roman"/>
          <w:sz w:val="24"/>
          <w:szCs w:val="24"/>
        </w:rPr>
        <w:t>(</w:t>
      </w:r>
      <w:r w:rsidRPr="00947CE9">
        <w:rPr>
          <w:rFonts w:ascii="Times New Roman" w:hAnsi="Times New Roman" w:cs="Times New Roman"/>
          <w:sz w:val="24"/>
          <w:szCs w:val="24"/>
        </w:rPr>
        <w:t>y-gradient</w:t>
      </w:r>
      <w:r w:rsidR="00AE617F">
        <w:rPr>
          <w:rFonts w:ascii="Times New Roman" w:hAnsi="Times New Roman" w:cs="Times New Roman"/>
          <w:sz w:val="24"/>
          <w:szCs w:val="24"/>
        </w:rPr>
        <w:t>)</w:t>
      </w:r>
      <w:r w:rsidRPr="00947CE9">
        <w:rPr>
          <w:rFonts w:ascii="Times New Roman" w:hAnsi="Times New Roman" w:cs="Times New Roman"/>
          <w:sz w:val="24"/>
          <w:szCs w:val="24"/>
        </w:rPr>
        <w:t xml:space="preserve"> filter.</w:t>
      </w:r>
    </w:p>
    <w:p w14:paraId="56AFF205" w14:textId="1E6C05AA" w:rsidR="00AC3A1F" w:rsidRPr="00947CE9" w:rsidRDefault="006B29FF" w:rsidP="00F77394">
      <w:pPr>
        <w:spacing w:line="480" w:lineRule="auto"/>
        <w:jc w:val="both"/>
        <w:rPr>
          <w:rFonts w:ascii="Times New Roman" w:hAnsi="Times New Roman" w:cs="Times New Roman"/>
          <w:sz w:val="24"/>
          <w:szCs w:val="24"/>
        </w:rPr>
      </w:pPr>
      <w:r>
        <w:rPr>
          <w:rFonts w:ascii="Times New Roman" w:hAnsi="Times New Roman" w:cs="Times New Roman"/>
          <w:sz w:val="24"/>
          <w:szCs w:val="24"/>
        </w:rPr>
        <w:t>C</w:t>
      </w:r>
      <w:r w:rsidR="00AC3A1F" w:rsidRPr="00947CE9">
        <w:rPr>
          <w:rFonts w:ascii="Times New Roman" w:hAnsi="Times New Roman" w:cs="Times New Roman"/>
          <w:sz w:val="24"/>
          <w:szCs w:val="24"/>
        </w:rPr>
        <w:t>urvature represents the topography and morphology of the earth surface</w:t>
      </w:r>
      <w:r w:rsidR="00AE617F">
        <w:rPr>
          <w:rFonts w:ascii="Times New Roman" w:hAnsi="Times New Roman" w:cs="Times New Roman"/>
          <w:sz w:val="24"/>
          <w:szCs w:val="24"/>
        </w:rPr>
        <w:t>. It</w:t>
      </w:r>
      <w:r w:rsidR="00AC3A1F" w:rsidRPr="00947CE9">
        <w:rPr>
          <w:rFonts w:ascii="Times New Roman" w:hAnsi="Times New Roman" w:cs="Times New Roman"/>
          <w:sz w:val="24"/>
          <w:szCs w:val="24"/>
        </w:rPr>
        <w:t xml:space="preserve"> is composed of three aspects</w:t>
      </w:r>
      <w:r w:rsidR="00AE617F">
        <w:rPr>
          <w:rFonts w:ascii="Times New Roman" w:hAnsi="Times New Roman" w:cs="Times New Roman"/>
          <w:sz w:val="24"/>
          <w:szCs w:val="24"/>
        </w:rPr>
        <w:t>, namely,</w:t>
      </w:r>
      <w:r w:rsidR="00AC3A1F" w:rsidRPr="00947CE9">
        <w:rPr>
          <w:rFonts w:ascii="Times New Roman" w:hAnsi="Times New Roman" w:cs="Times New Roman"/>
          <w:sz w:val="24"/>
          <w:szCs w:val="24"/>
        </w:rPr>
        <w:t xml:space="preserve"> </w:t>
      </w:r>
      <w:r w:rsidR="00F77394">
        <w:rPr>
          <w:rFonts w:ascii="Times New Roman" w:hAnsi="Times New Roman" w:cs="Times New Roman"/>
          <w:sz w:val="24"/>
          <w:szCs w:val="24"/>
        </w:rPr>
        <w:t xml:space="preserve">plan, </w:t>
      </w:r>
      <w:r w:rsidR="00AC3A1F" w:rsidRPr="00947CE9">
        <w:rPr>
          <w:rFonts w:ascii="Times New Roman" w:hAnsi="Times New Roman" w:cs="Times New Roman"/>
          <w:sz w:val="24"/>
          <w:szCs w:val="24"/>
        </w:rPr>
        <w:t xml:space="preserve">profile and total. </w:t>
      </w:r>
      <w:r w:rsidR="00F77394">
        <w:rPr>
          <w:rFonts w:ascii="Times New Roman" w:hAnsi="Times New Roman" w:cs="Times New Roman"/>
          <w:sz w:val="24"/>
          <w:szCs w:val="24"/>
        </w:rPr>
        <w:t>Now, t</w:t>
      </w:r>
      <w:r w:rsidR="00AC3A1F" w:rsidRPr="00947CE9">
        <w:rPr>
          <w:rFonts w:ascii="Times New Roman" w:hAnsi="Times New Roman" w:cs="Times New Roman"/>
          <w:sz w:val="24"/>
          <w:szCs w:val="24"/>
        </w:rPr>
        <w:t>he profile and plan curvature mainly impact acceleration and deceleration of flow on the ground surface</w:t>
      </w:r>
      <w:r w:rsidR="00626251">
        <w:rPr>
          <w:rFonts w:ascii="Times New Roman" w:hAnsi="Times New Roman" w:cs="Times New Roman"/>
          <w:sz w:val="24"/>
          <w:szCs w:val="24"/>
        </w:rPr>
        <w:t xml:space="preserve"> </w:t>
      </w:r>
      <w:r w:rsidR="00626251">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{"citationItems":[{"id":"ITEM-1","itemData":{"DOI":"10.1007/s40899-016-0056-5","ISSN":"2363-5037","author":[{"dropping-particle":"","family":"Al-Abadi","given":"Alaa M.","non-dropping-particle":"","parse-names":false,"suffix":""},{"dropping-particle":"","family":"Al-Temmeme","given":"Amar A.","non-dropping-particle":"","parse-names":false,"suffix":""},{"dropping-particle":"","family":"Al-Ghanimy","given":"Maitham A.","non-dropping-particle":"","parse-names":false,"suffix":""}],"container-title":"Sustainable Water Resources Management","id":"ITEM-1","issue":"3","issued":{"date-parts":[["2016","9"]]},"page":"265-283","title":"A GIS-based combining of frequency ratio and index of entropy approaches for mapping groundwater availability zones at Badra–Al Al-Gharbi–Teeb areas, Iraq","type":"article-journal","volume":"2"},"uris":["http://www.mendeley.com/documents/?uuid=d51a5887-0b08-43fd-a5d9-30c9b3b21123"]}],"mendeley":{"formattedCitation":"(Al-Abadi et al., 2016)","plainTextFormattedCitation":"(Al-Abadi et al., 2016)","previouslyFormattedCitation":"(Al-Abadi et al., 2016)"},"properties":{"noteIndex":0},"schema":"https://github.com/citation-style-language/schema/raw/master/csl-citation.json"}</w:instrText>
      </w:r>
      <w:r w:rsidR="00626251">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(Al-Abadi et al., 2016)</w:t>
      </w:r>
      <w:r w:rsidR="00626251">
        <w:rPr>
          <w:rFonts w:ascii="Times New Roman" w:hAnsi="Times New Roman" w:cs="Times New Roman"/>
          <w:sz w:val="24"/>
          <w:szCs w:val="24"/>
        </w:rPr>
        <w:fldChar w:fldCharType="end"/>
      </w:r>
      <w:r w:rsidR="00AC3A1F" w:rsidRPr="00947CE9">
        <w:rPr>
          <w:rFonts w:ascii="Times New Roman" w:hAnsi="Times New Roman" w:cs="Times New Roman"/>
          <w:sz w:val="24"/>
          <w:szCs w:val="24"/>
        </w:rPr>
        <w:t xml:space="preserve">. </w:t>
      </w:r>
      <w:r w:rsidR="00D91170">
        <w:rPr>
          <w:rFonts w:ascii="Times New Roman" w:hAnsi="Times New Roman" w:cs="Times New Roman"/>
          <w:sz w:val="24"/>
          <w:szCs w:val="24"/>
        </w:rPr>
        <w:t xml:space="preserve">The </w:t>
      </w:r>
      <w:ins w:id="265" w:author="Author" w:date="2021-07-25T21:43:00Z">
        <w:r w:rsidR="007A1F26">
          <w:rPr>
            <w:rFonts w:ascii="Times New Roman" w:hAnsi="Times New Roman" w:cs="Times New Roman"/>
            <w:sz w:val="24"/>
            <w:szCs w:val="24"/>
          </w:rPr>
          <w:t>plan</w:t>
        </w:r>
      </w:ins>
      <w:ins w:id="266" w:author="Author" w:date="2021-07-25T21:44:00Z">
        <w:r w:rsidR="007A1F26">
          <w:rPr>
            <w:rFonts w:ascii="Times New Roman" w:hAnsi="Times New Roman" w:cs="Times New Roman"/>
            <w:sz w:val="24"/>
            <w:szCs w:val="24"/>
          </w:rPr>
          <w:t xml:space="preserve">, profile, and total </w:t>
        </w:r>
      </w:ins>
      <w:commentRangeStart w:id="267"/>
      <w:commentRangeStart w:id="268"/>
      <w:commentRangeStart w:id="269"/>
      <w:r w:rsidR="00D91170">
        <w:rPr>
          <w:rFonts w:ascii="Times New Roman" w:hAnsi="Times New Roman" w:cs="Times New Roman"/>
          <w:sz w:val="24"/>
          <w:szCs w:val="24"/>
        </w:rPr>
        <w:t>c</w:t>
      </w:r>
      <w:r w:rsidR="00AC3A1F" w:rsidRPr="00947CE9">
        <w:rPr>
          <w:rFonts w:ascii="Times New Roman" w:hAnsi="Times New Roman" w:cs="Times New Roman"/>
          <w:sz w:val="24"/>
          <w:szCs w:val="24"/>
        </w:rPr>
        <w:t>urvature</w:t>
      </w:r>
      <w:commentRangeEnd w:id="267"/>
      <w:r w:rsidR="00854681">
        <w:rPr>
          <w:rStyle w:val="CommentReference"/>
        </w:rPr>
        <w:commentReference w:id="267"/>
      </w:r>
      <w:commentRangeEnd w:id="268"/>
      <w:r w:rsidR="001309A5">
        <w:rPr>
          <w:rStyle w:val="CommentReference"/>
        </w:rPr>
        <w:commentReference w:id="268"/>
      </w:r>
      <w:commentRangeEnd w:id="269"/>
      <w:r w:rsidR="007A1F26">
        <w:rPr>
          <w:rStyle w:val="CommentReference"/>
        </w:rPr>
        <w:commentReference w:id="269"/>
      </w:r>
      <w:r w:rsidR="00AC3A1F" w:rsidRPr="00947CE9">
        <w:rPr>
          <w:rFonts w:ascii="Times New Roman" w:hAnsi="Times New Roman" w:cs="Times New Roman"/>
          <w:sz w:val="24"/>
          <w:szCs w:val="24"/>
        </w:rPr>
        <w:t xml:space="preserve"> map</w:t>
      </w:r>
      <w:ins w:id="270" w:author="Author" w:date="2021-07-25T21:44:00Z">
        <w:r w:rsidR="007A1F26">
          <w:rPr>
            <w:rFonts w:ascii="Times New Roman" w:hAnsi="Times New Roman" w:cs="Times New Roman"/>
            <w:sz w:val="24"/>
            <w:szCs w:val="24"/>
          </w:rPr>
          <w:t>s</w:t>
        </w:r>
      </w:ins>
      <w:r w:rsidR="00AC3A1F" w:rsidRPr="00947CE9">
        <w:rPr>
          <w:rFonts w:ascii="Times New Roman" w:hAnsi="Times New Roman" w:cs="Times New Roman"/>
          <w:sz w:val="24"/>
          <w:szCs w:val="24"/>
        </w:rPr>
        <w:t xml:space="preserve"> of </w:t>
      </w:r>
      <w:del w:id="271" w:author="Author" w:date="2021-07-25T21:44:00Z">
        <w:r w:rsidR="00AC3A1F" w:rsidRPr="00947CE9" w:rsidDel="007A1F26">
          <w:rPr>
            <w:rFonts w:ascii="Times New Roman" w:hAnsi="Times New Roman" w:cs="Times New Roman"/>
            <w:sz w:val="24"/>
            <w:szCs w:val="24"/>
          </w:rPr>
          <w:delText xml:space="preserve">was </w:delText>
        </w:r>
      </w:del>
      <w:ins w:id="272" w:author="Author" w:date="2021-07-25T21:44:00Z">
        <w:r w:rsidR="007A1F26" w:rsidRPr="00947CE9">
          <w:rPr>
            <w:rFonts w:ascii="Times New Roman" w:hAnsi="Times New Roman" w:cs="Times New Roman"/>
            <w:sz w:val="24"/>
            <w:szCs w:val="24"/>
          </w:rPr>
          <w:t>w</w:t>
        </w:r>
        <w:r w:rsidR="007A1F26">
          <w:rPr>
            <w:rFonts w:ascii="Times New Roman" w:hAnsi="Times New Roman" w:cs="Times New Roman"/>
            <w:sz w:val="24"/>
            <w:szCs w:val="24"/>
          </w:rPr>
          <w:t>ere</w:t>
        </w:r>
        <w:r w:rsidR="007A1F26" w:rsidRPr="00947CE9">
          <w:rPr>
            <w:rFonts w:ascii="Times New Roman" w:hAnsi="Times New Roman" w:cs="Times New Roman"/>
            <w:sz w:val="24"/>
            <w:szCs w:val="24"/>
          </w:rPr>
          <w:t xml:space="preserve"> </w:t>
        </w:r>
      </w:ins>
      <w:r w:rsidR="00AC3A1F" w:rsidRPr="00947CE9">
        <w:rPr>
          <w:rFonts w:ascii="Times New Roman" w:hAnsi="Times New Roman" w:cs="Times New Roman"/>
          <w:sz w:val="24"/>
          <w:szCs w:val="24"/>
        </w:rPr>
        <w:t xml:space="preserve">generated in ArcGIS </w:t>
      </w:r>
      <w:r w:rsidR="00AC3A1F" w:rsidRPr="002F33B8">
        <w:rPr>
          <w:rFonts w:ascii="Times New Roman" w:hAnsi="Times New Roman" w:cs="Times New Roman"/>
          <w:sz w:val="24"/>
          <w:szCs w:val="24"/>
        </w:rPr>
        <w:t xml:space="preserve">using </w:t>
      </w:r>
      <w:r w:rsidR="00AC3A1F" w:rsidRPr="00CF0958">
        <w:rPr>
          <w:rFonts w:ascii="Times New Roman" w:hAnsi="Times New Roman" w:cs="Times New Roman"/>
          <w:sz w:val="24"/>
          <w:szCs w:val="24"/>
        </w:rPr>
        <w:t>Equ</w:t>
      </w:r>
      <w:r w:rsidR="002868FF" w:rsidRPr="00CF0958">
        <w:rPr>
          <w:rFonts w:ascii="Times New Roman" w:hAnsi="Times New Roman" w:cs="Times New Roman"/>
          <w:sz w:val="24"/>
          <w:szCs w:val="24"/>
        </w:rPr>
        <w:t>ation</w:t>
      </w:r>
      <w:r w:rsidR="00AC3A1F" w:rsidRPr="00CF0958">
        <w:rPr>
          <w:rFonts w:ascii="Times New Roman" w:hAnsi="Times New Roman" w:cs="Times New Roman"/>
          <w:sz w:val="24"/>
          <w:szCs w:val="24"/>
        </w:rPr>
        <w:t xml:space="preserve"> </w:t>
      </w:r>
      <w:r w:rsidR="006D06E3">
        <w:rPr>
          <w:rFonts w:ascii="Times New Roman" w:hAnsi="Times New Roman" w:cs="Times New Roman"/>
          <w:sz w:val="24"/>
          <w:szCs w:val="24"/>
        </w:rPr>
        <w:t>2</w:t>
      </w:r>
      <w:r w:rsidR="00AC3A1F" w:rsidRPr="00CF0958">
        <w:rPr>
          <w:rFonts w:ascii="Times New Roman" w:hAnsi="Times New Roman" w:cs="Times New Roman"/>
          <w:sz w:val="24"/>
          <w:szCs w:val="24"/>
        </w:rPr>
        <w:t>.</w:t>
      </w:r>
      <w:r w:rsidR="00AC3A1F" w:rsidRPr="00947CE9">
        <w:rPr>
          <w:rFonts w:ascii="Times New Roman" w:hAnsi="Times New Roman" w:cs="Times New Roman"/>
          <w:b/>
          <w:sz w:val="24"/>
          <w:szCs w:val="24"/>
        </w:rPr>
        <w:t xml:space="preserve"> </w:t>
      </w:r>
    </w:p>
    <w:p w14:paraId="36E49B09" w14:textId="304C4C48"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K=</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dT</m:t>
                </m:r>
              </m:num>
              <m:den>
                <m:r>
                  <w:rPr>
                    <w:rFonts w:ascii="Cambria Math" w:hAnsi="Cambria Math" w:cs="Times New Roman"/>
                    <w:sz w:val="24"/>
                    <w:szCs w:val="24"/>
                  </w:rPr>
                  <m:t>ds</m:t>
                </m:r>
              </m:den>
            </m:f>
          </m:e>
        </m:d>
      </m:oMath>
      <w:r w:rsidRPr="00947CE9">
        <w:rPr>
          <w:rFonts w:ascii="Times New Roman" w:eastAsiaTheme="minorEastAsia" w:hAnsi="Times New Roman" w:cs="Times New Roman"/>
          <w:sz w:val="24"/>
          <w:szCs w:val="24"/>
        </w:rPr>
        <w:t xml:space="preserve"> ……………………………………………………….. (</w:t>
      </w:r>
      <w:r w:rsidR="006D06E3">
        <w:rPr>
          <w:rFonts w:ascii="Times New Roman" w:eastAsiaTheme="minorEastAsia" w:hAnsi="Times New Roman" w:cs="Times New Roman"/>
          <w:sz w:val="24"/>
          <w:szCs w:val="24"/>
        </w:rPr>
        <w:t>2</w:t>
      </w:r>
      <w:r w:rsidRPr="00947CE9">
        <w:rPr>
          <w:rFonts w:ascii="Times New Roman" w:eastAsiaTheme="minorEastAsia" w:hAnsi="Times New Roman" w:cs="Times New Roman"/>
          <w:sz w:val="24"/>
          <w:szCs w:val="24"/>
        </w:rPr>
        <w:t>)</w:t>
      </w:r>
    </w:p>
    <w:p w14:paraId="756A6A20" w14:textId="10B519E2" w:rsidR="00D82D73" w:rsidRPr="00947CE9" w:rsidRDefault="0019425D" w:rsidP="00D91170">
      <w:pPr>
        <w:spacing w:line="480" w:lineRule="auto"/>
        <w:jc w:val="both"/>
        <w:rPr>
          <w:rFonts w:ascii="Times New Roman" w:hAnsi="Times New Roman" w:cs="Times New Roman"/>
          <w:sz w:val="24"/>
          <w:szCs w:val="24"/>
        </w:rPr>
      </w:pPr>
      <w:r>
        <w:rPr>
          <w:rFonts w:ascii="Times New Roman" w:eastAsiaTheme="minorEastAsia" w:hAnsi="Times New Roman" w:cs="Times New Roman"/>
          <w:sz w:val="24"/>
          <w:szCs w:val="24"/>
        </w:rPr>
        <w:t>H</w:t>
      </w:r>
      <w:r w:rsidR="00D82D73" w:rsidRPr="00D82D73">
        <w:rPr>
          <w:rFonts w:ascii="Times New Roman" w:eastAsiaTheme="minorEastAsia" w:hAnsi="Times New Roman" w:cs="Times New Roman"/>
          <w:sz w:val="24"/>
          <w:szCs w:val="24"/>
        </w:rPr>
        <w:t xml:space="preserve">ere, </w:t>
      </w:r>
      <w:r w:rsidR="00D82D73" w:rsidRPr="0019425D">
        <w:rPr>
          <w:rFonts w:ascii="Times New Roman" w:eastAsiaTheme="minorEastAsia" w:hAnsi="Times New Roman" w:cs="Times New Roman"/>
          <w:i/>
          <w:iCs/>
          <w:sz w:val="24"/>
          <w:szCs w:val="24"/>
        </w:rPr>
        <w:t>T</w:t>
      </w:r>
      <w:r w:rsidR="00D82D73" w:rsidRPr="00D82D73">
        <w:rPr>
          <w:rFonts w:ascii="Times New Roman" w:eastAsiaTheme="minorEastAsia" w:hAnsi="Times New Roman" w:cs="Times New Roman"/>
          <w:sz w:val="24"/>
          <w:szCs w:val="24"/>
        </w:rPr>
        <w:t xml:space="preserve"> is a unit of tangent vector, </w:t>
      </w:r>
      <w:r w:rsidR="00D82D73" w:rsidRPr="0019425D">
        <w:rPr>
          <w:rFonts w:ascii="Times New Roman" w:eastAsiaTheme="minorEastAsia" w:hAnsi="Times New Roman" w:cs="Times New Roman"/>
          <w:i/>
          <w:iCs/>
          <w:sz w:val="24"/>
          <w:szCs w:val="24"/>
        </w:rPr>
        <w:t>ds</w:t>
      </w:r>
      <w:r w:rsidR="00D82D73" w:rsidRPr="00D82D73">
        <w:rPr>
          <w:rFonts w:ascii="Times New Roman" w:eastAsiaTheme="minorEastAsia" w:hAnsi="Times New Roman" w:cs="Times New Roman"/>
          <w:sz w:val="24"/>
          <w:szCs w:val="24"/>
        </w:rPr>
        <w:t xml:space="preserve"> is a differential of the curves length and </w:t>
      </w:r>
      <w:r w:rsidR="00D91170">
        <w:rPr>
          <w:rFonts w:ascii="Times New Roman" w:eastAsiaTheme="minorEastAsia" w:hAnsi="Times New Roman" w:cs="Times New Roman"/>
          <w:sz w:val="24"/>
          <w:szCs w:val="24"/>
        </w:rPr>
        <w:t xml:space="preserve">| </w:t>
      </w:r>
      <w:r w:rsidR="00D91170">
        <w:rPr>
          <w:rFonts w:ascii="Times New Roman" w:eastAsiaTheme="minorEastAsia" w:hAnsi="Times New Roman" w:cs="Times New Roman"/>
          <w:sz w:val="24"/>
          <w:szCs w:val="24"/>
        </w:rPr>
        <w:sym w:font="Symbol" w:char="F0B7"/>
      </w:r>
      <w:r w:rsidR="00D91170">
        <w:rPr>
          <w:rFonts w:ascii="Times New Roman" w:eastAsiaTheme="minorEastAsia" w:hAnsi="Times New Roman" w:cs="Times New Roman"/>
          <w:sz w:val="24"/>
          <w:szCs w:val="24"/>
        </w:rPr>
        <w:t xml:space="preserve"> | denotes</w:t>
      </w:r>
      <w:r w:rsidR="00D82D73" w:rsidRPr="00D82D73">
        <w:rPr>
          <w:rFonts w:ascii="Times New Roman" w:eastAsiaTheme="minorEastAsia" w:hAnsi="Times New Roman" w:cs="Times New Roman"/>
          <w:sz w:val="24"/>
          <w:szCs w:val="24"/>
        </w:rPr>
        <w:t xml:space="preserve"> the magnitude of </w:t>
      </w:r>
      <w:r>
        <w:rPr>
          <w:rFonts w:ascii="Times New Roman" w:eastAsiaTheme="minorEastAsia" w:hAnsi="Times New Roman" w:cs="Times New Roman"/>
          <w:sz w:val="24"/>
          <w:szCs w:val="24"/>
        </w:rPr>
        <w:t xml:space="preserve">the </w:t>
      </w:r>
      <w:r w:rsidR="00D82D73" w:rsidRPr="00D82D73">
        <w:rPr>
          <w:rFonts w:ascii="Times New Roman" w:eastAsiaTheme="minorEastAsia" w:hAnsi="Times New Roman" w:cs="Times New Roman"/>
          <w:sz w:val="24"/>
          <w:szCs w:val="24"/>
        </w:rPr>
        <w:t>vector</w:t>
      </w:r>
      <w:r w:rsidR="00D82D73">
        <w:rPr>
          <w:rFonts w:ascii="Times New Roman" w:eastAsiaTheme="minorEastAsia" w:hAnsi="Times New Roman" w:cs="Times New Roman"/>
          <w:sz w:val="24"/>
          <w:szCs w:val="24"/>
        </w:rPr>
        <w:t>.</w:t>
      </w:r>
    </w:p>
    <w:p w14:paraId="0C9C01AC" w14:textId="2AC874E7" w:rsidR="00AC3A1F" w:rsidRPr="00947CE9" w:rsidRDefault="00AC3A1F" w:rsidP="00996A41">
      <w:pPr>
        <w:spacing w:line="480" w:lineRule="auto"/>
        <w:jc w:val="both"/>
        <w:rPr>
          <w:rFonts w:ascii="Times New Roman" w:hAnsi="Times New Roman" w:cs="Times New Roman"/>
          <w:sz w:val="24"/>
          <w:szCs w:val="24"/>
        </w:rPr>
      </w:pPr>
      <w:r w:rsidRPr="00947CE9">
        <w:rPr>
          <w:rFonts w:ascii="Times New Roman" w:hAnsi="Times New Roman" w:cs="Times New Roman"/>
          <w:sz w:val="24"/>
          <w:szCs w:val="24"/>
        </w:rPr>
        <w:lastRenderedPageBreak/>
        <w:t xml:space="preserve">To generate </w:t>
      </w:r>
      <w:r w:rsidR="007F30D5">
        <w:rPr>
          <w:rFonts w:ascii="Times New Roman" w:hAnsi="Times New Roman" w:cs="Times New Roman"/>
          <w:sz w:val="24"/>
          <w:szCs w:val="24"/>
        </w:rPr>
        <w:t xml:space="preserve">the </w:t>
      </w:r>
      <w:r w:rsidRPr="00947CE9">
        <w:rPr>
          <w:rFonts w:ascii="Times New Roman" w:hAnsi="Times New Roman" w:cs="Times New Roman"/>
          <w:sz w:val="24"/>
          <w:szCs w:val="24"/>
        </w:rPr>
        <w:t xml:space="preserve">drainage density and distance from stream maps, initially </w:t>
      </w:r>
      <w:r w:rsidR="007F30D5">
        <w:rPr>
          <w:rFonts w:ascii="Times New Roman" w:hAnsi="Times New Roman" w:cs="Times New Roman"/>
          <w:sz w:val="24"/>
          <w:szCs w:val="24"/>
        </w:rPr>
        <w:t xml:space="preserve">the </w:t>
      </w:r>
      <w:r w:rsidR="00D91170">
        <w:rPr>
          <w:rFonts w:ascii="Times New Roman" w:hAnsi="Times New Roman" w:cs="Times New Roman"/>
          <w:sz w:val="24"/>
          <w:szCs w:val="24"/>
        </w:rPr>
        <w:t xml:space="preserve">drainage network of </w:t>
      </w:r>
      <w:r w:rsidRPr="00A31AB5">
        <w:rPr>
          <w:rFonts w:ascii="Times New Roman" w:hAnsi="Times New Roman" w:cs="Times New Roman"/>
          <w:sz w:val="24"/>
          <w:szCs w:val="24"/>
        </w:rPr>
        <w:t xml:space="preserve">was </w:t>
      </w:r>
      <w:r w:rsidRPr="00CF0958">
        <w:rPr>
          <w:rFonts w:ascii="Times New Roman" w:hAnsi="Times New Roman" w:cs="Times New Roman"/>
          <w:sz w:val="24"/>
          <w:szCs w:val="24"/>
        </w:rPr>
        <w:t>extracted</w:t>
      </w:r>
      <w:r w:rsidRPr="00A31AB5">
        <w:rPr>
          <w:rFonts w:ascii="Times New Roman" w:hAnsi="Times New Roman" w:cs="Times New Roman"/>
          <w:sz w:val="24"/>
          <w:szCs w:val="24"/>
        </w:rPr>
        <w:t xml:space="preserve"> from DEM (</w:t>
      </w:r>
      <w:r w:rsidRPr="00CF0958">
        <w:rPr>
          <w:rFonts w:ascii="Times New Roman" w:hAnsi="Times New Roman" w:cs="Times New Roman"/>
          <w:sz w:val="24"/>
          <w:szCs w:val="24"/>
        </w:rPr>
        <w:t>30m</w:t>
      </w:r>
      <w:r w:rsidRPr="00A31AB5">
        <w:rPr>
          <w:rFonts w:ascii="Times New Roman" w:hAnsi="Times New Roman" w:cs="Times New Roman"/>
          <w:sz w:val="24"/>
          <w:szCs w:val="24"/>
        </w:rPr>
        <w:t xml:space="preserve"> resolution</w:t>
      </w:r>
      <w:r w:rsidRPr="00947CE9">
        <w:rPr>
          <w:rFonts w:ascii="Times New Roman" w:hAnsi="Times New Roman" w:cs="Times New Roman"/>
          <w:sz w:val="24"/>
          <w:szCs w:val="24"/>
        </w:rPr>
        <w:t xml:space="preserve">) by using ArcGIS. The derived drainage </w:t>
      </w:r>
      <w:r w:rsidRPr="002F33B8">
        <w:rPr>
          <w:rFonts w:ascii="Times New Roman" w:hAnsi="Times New Roman" w:cs="Times New Roman"/>
          <w:sz w:val="24"/>
          <w:szCs w:val="24"/>
        </w:rPr>
        <w:t xml:space="preserve">network is </w:t>
      </w:r>
      <w:r w:rsidR="00A31AB5" w:rsidRPr="002868FF">
        <w:rPr>
          <w:rFonts w:ascii="Times New Roman" w:hAnsi="Times New Roman" w:cs="Times New Roman"/>
          <w:sz w:val="24"/>
          <w:szCs w:val="24"/>
        </w:rPr>
        <w:t>subsequently</w:t>
      </w:r>
      <w:r w:rsidRPr="002868FF">
        <w:rPr>
          <w:rFonts w:ascii="Times New Roman" w:hAnsi="Times New Roman" w:cs="Times New Roman"/>
          <w:sz w:val="24"/>
          <w:szCs w:val="24"/>
        </w:rPr>
        <w:t xml:space="preserve"> used to calculate the drainage density </w:t>
      </w:r>
      <m:oMath>
        <m:d>
          <m:dPr>
            <m:ctrlPr>
              <w:rPr>
                <w:rFonts w:ascii="Cambria Math" w:hAnsi="Cambria Math" w:cs="Times New Roman"/>
                <w:i/>
                <w:sz w:val="24"/>
                <w:szCs w:val="24"/>
              </w:rPr>
            </m:ctrlPr>
          </m:dPr>
          <m:e>
            <m:r>
              <w:rPr>
                <w:rFonts w:ascii="Cambria Math" w:hAnsi="Cambria Math" w:cs="Times New Roman"/>
                <w:sz w:val="24"/>
                <w:szCs w:val="24"/>
              </w:rPr>
              <m:t>dd</m:t>
            </m:r>
          </m:e>
        </m:d>
      </m:oMath>
      <w:r w:rsidRPr="002F33B8">
        <w:rPr>
          <w:rFonts w:ascii="Times New Roman" w:hAnsi="Times New Roman" w:cs="Times New Roman"/>
          <w:sz w:val="24"/>
          <w:szCs w:val="24"/>
        </w:rPr>
        <w:t xml:space="preserve"> </w:t>
      </w:r>
      <w:r w:rsidR="001B5352">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{"citationItems":[{"id":"ITEM-1","itemData":{"DOI":"10.1007/s12145-015-0220-8","ISSN":"1865-0473","abstract":"The main goal of this study was to investigate the analytical hierarchy process (AHP), frequency ratio (FR), and certainty factor (CF) models for groundwater potential mapping using geographical information system (GIS) at Varamin Plain, Tehran province, Iran. In the first step, the groundwater conditioning factors such as altitude, slope angle, slope aspect, topographic witness index, rainfall, drainage density, water table level, aquifer thickness, lithology, and distance from rivers were prepared. The groundwater yield dataset was prepared using earlier reports, and extensive field surveys. In total, 71 groundwater data with high potential yield values of ?40</w:instrText>
      </w:r>
      <w:r w:rsidR="00BA1151">
        <w:rPr>
          <w:rFonts w:ascii="Tahoma" w:hAnsi="Tahoma" w:cs="Tahoma"/>
          <w:sz w:val="24"/>
          <w:szCs w:val="24"/>
        </w:rPr>
        <w:instrText>�</w:instrText>
      </w:r>
      <w:r w:rsidR="00BA1151">
        <w:rPr>
          <w:rFonts w:ascii="Times New Roman" w:hAnsi="Times New Roman" w:cs="Times New Roman"/>
          <w:sz w:val="24"/>
          <w:szCs w:val="24"/>
        </w:rPr>
        <w:instrText>m3/h were collected and mapped in GIS. Out these, 50 (70</w:instrText>
      </w:r>
      <w:r w:rsidR="00BA1151">
        <w:rPr>
          <w:rFonts w:ascii="Tahoma" w:hAnsi="Tahoma" w:cs="Tahoma"/>
          <w:sz w:val="24"/>
          <w:szCs w:val="24"/>
        </w:rPr>
        <w:instrText>�</w:instrText>
      </w:r>
      <w:r w:rsidR="00BA1151">
        <w:rPr>
          <w:rFonts w:ascii="Times New Roman" w:hAnsi="Times New Roman" w:cs="Times New Roman"/>
          <w:sz w:val="24"/>
          <w:szCs w:val="24"/>
        </w:rPr>
        <w:instrText>%) cases were randomly selected for models training, and the remaining 21 (30</w:instrText>
      </w:r>
      <w:r w:rsidR="00BA1151">
        <w:rPr>
          <w:rFonts w:ascii="Tahoma" w:hAnsi="Tahoma" w:cs="Tahoma"/>
          <w:sz w:val="24"/>
          <w:szCs w:val="24"/>
        </w:rPr>
        <w:instrText>�</w:instrText>
      </w:r>
      <w:r w:rsidR="00BA1151">
        <w:rPr>
          <w:rFonts w:ascii="Times New Roman" w:hAnsi="Times New Roman" w:cs="Times New Roman"/>
          <w:sz w:val="24"/>
          <w:szCs w:val="24"/>
        </w:rPr>
        <w:instrText>%) cases were used for the validation purposes. Subsequently, groundwater potential maps were produced using AHP, FR, and CF models in ArcGIS 10.2. Finally, the receiver operating characteristic (ROC) curves for all the groundwater potential models were constructed and the areas under the curves (AUC) were computed. From the analysis, it is seen that the FR model (AUC?=?77.55</w:instrText>
      </w:r>
      <w:r w:rsidR="00BA1151">
        <w:rPr>
          <w:rFonts w:ascii="Tahoma" w:hAnsi="Tahoma" w:cs="Tahoma"/>
          <w:sz w:val="24"/>
          <w:szCs w:val="24"/>
        </w:rPr>
        <w:instrText>�</w:instrText>
      </w:r>
      <w:r w:rsidR="00BA1151">
        <w:rPr>
          <w:rFonts w:ascii="Times New Roman" w:hAnsi="Times New Roman" w:cs="Times New Roman"/>
          <w:sz w:val="24"/>
          <w:szCs w:val="24"/>
        </w:rPr>
        <w:instrText>%) performs better than AHP (AUC?=?73.47</w:instrText>
      </w:r>
      <w:r w:rsidR="00BA1151">
        <w:rPr>
          <w:rFonts w:ascii="Tahoma" w:hAnsi="Tahoma" w:cs="Tahoma"/>
          <w:sz w:val="24"/>
          <w:szCs w:val="24"/>
        </w:rPr>
        <w:instrText>�</w:instrText>
      </w:r>
      <w:r w:rsidR="00BA1151">
        <w:rPr>
          <w:rFonts w:ascii="Times New Roman" w:hAnsi="Times New Roman" w:cs="Times New Roman"/>
          <w:sz w:val="24"/>
          <w:szCs w:val="24"/>
        </w:rPr>
        <w:instrText>%) and CF (AUC?=?65.08</w:instrText>
      </w:r>
      <w:r w:rsidR="00BA1151">
        <w:rPr>
          <w:rFonts w:ascii="Tahoma" w:hAnsi="Tahoma" w:cs="Tahoma"/>
          <w:sz w:val="24"/>
          <w:szCs w:val="24"/>
        </w:rPr>
        <w:instrText>�</w:instrText>
      </w:r>
      <w:r w:rsidR="00BA1151">
        <w:rPr>
          <w:rFonts w:ascii="Times New Roman" w:hAnsi="Times New Roman" w:cs="Times New Roman"/>
          <w:sz w:val="24"/>
          <w:szCs w:val="24"/>
        </w:rPr>
        <w:instrText>%) models. The results of groundwater potential map can be helpful for future planning in groundwater resource management and land use planning.","author":[{"dropping-particle":"","family":"Razandi","given":"Yousef","non-dropping-particle":"","parse-names":false,"suffix":""},{"dropping-particle":"","family":"Pourghasemi","given":"Hamid Reza","non-dropping-particle":"","parse-names":false,"suffix":""},{"dropping-particle":"","family":"Neisani","given":"Najmeh Samani","non-dropping-particle":"","parse-names":false,"suffix":""},{"dropping-particle":"","family":"Rahmati","given":"Omid","non-dropping-particle":"","parse-names":false,"suffix":""}],"container-title":"Earth Science Informatics","id":"ITEM-1","issue":"4","issued":{"date-parts":[["2015","12","26"]]},"page":"867-883","title":"Application of analytical hierarchy process, frequency ratio, and certainty factor models for groundwater potential mapping using GIS","type":"article-journal","volume":"8"},"uris":["http://www.mendeley.com/documents/?uuid=dc67f3e4-f9a7-44c1-b15b-6d358370cc08"]}],"mendeley":{"formattedCitation":"(Razandi et al., 2015)","plainTextFormattedCitation":"(Razandi et al., 2015)","previouslyFormattedCitation":"(Razandi et al., 2015)"},"properties":{"noteIndex":0},"schema":"https://github.com/citation-style-language/schema/raw/master/csl-citation.json"}</w:instrText>
      </w:r>
      <w:r w:rsidR="001B5352">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(Razandi et al., 2015)</w:t>
      </w:r>
      <w:r w:rsidR="001B5352">
        <w:rPr>
          <w:rFonts w:ascii="Times New Roman" w:hAnsi="Times New Roman" w:cs="Times New Roman"/>
          <w:sz w:val="24"/>
          <w:szCs w:val="24"/>
        </w:rPr>
        <w:fldChar w:fldCharType="end"/>
      </w:r>
      <w:r w:rsidR="001B5352">
        <w:rPr>
          <w:rFonts w:ascii="Times New Roman" w:hAnsi="Times New Roman" w:cs="Times New Roman"/>
          <w:sz w:val="24"/>
          <w:szCs w:val="24"/>
        </w:rPr>
        <w:t xml:space="preserve"> </w:t>
      </w:r>
      <w:r w:rsidRPr="002F33B8">
        <w:rPr>
          <w:rFonts w:ascii="Times New Roman" w:hAnsi="Times New Roman" w:cs="Times New Roman"/>
          <w:sz w:val="24"/>
          <w:szCs w:val="24"/>
        </w:rPr>
        <w:t>and distance</w:t>
      </w:r>
      <w:r w:rsidRPr="002868FF">
        <w:rPr>
          <w:rFonts w:ascii="Times New Roman" w:hAnsi="Times New Roman" w:cs="Times New Roman"/>
          <w:sz w:val="24"/>
          <w:szCs w:val="24"/>
        </w:rPr>
        <w:t xml:space="preserve"> for stream</w:t>
      </w:r>
      <w:r w:rsidR="00996A41">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oMath>
      <w:r w:rsidR="00996A41">
        <w:rPr>
          <w:rFonts w:ascii="Times New Roman" w:hAnsi="Times New Roman" w:cs="Times New Roman"/>
          <w:sz w:val="24"/>
          <w:szCs w:val="24"/>
        </w:rPr>
        <w:t xml:space="preserve">) using </w:t>
      </w:r>
      <w:r w:rsidRPr="00CF0958">
        <w:rPr>
          <w:rFonts w:ascii="Times New Roman" w:hAnsi="Times New Roman" w:cs="Times New Roman"/>
          <w:sz w:val="24"/>
          <w:szCs w:val="24"/>
        </w:rPr>
        <w:t>Equ</w:t>
      </w:r>
      <w:r w:rsidR="007F30D5" w:rsidRPr="00CF0958">
        <w:rPr>
          <w:rFonts w:ascii="Times New Roman" w:hAnsi="Times New Roman" w:cs="Times New Roman"/>
          <w:sz w:val="24"/>
          <w:szCs w:val="24"/>
        </w:rPr>
        <w:t>ations</w:t>
      </w:r>
      <w:r w:rsidRPr="00CF0958">
        <w:rPr>
          <w:rFonts w:ascii="Times New Roman" w:hAnsi="Times New Roman" w:cs="Times New Roman"/>
          <w:sz w:val="24"/>
          <w:szCs w:val="24"/>
        </w:rPr>
        <w:t xml:space="preserve"> </w:t>
      </w:r>
      <w:r w:rsidR="00996A41">
        <w:rPr>
          <w:rFonts w:ascii="Times New Roman" w:hAnsi="Times New Roman" w:cs="Times New Roman"/>
          <w:sz w:val="24"/>
          <w:szCs w:val="24"/>
        </w:rPr>
        <w:t xml:space="preserve">3 and </w:t>
      </w:r>
      <w:r w:rsidR="006D06E3">
        <w:rPr>
          <w:rFonts w:ascii="Times New Roman" w:hAnsi="Times New Roman" w:cs="Times New Roman"/>
          <w:sz w:val="24"/>
          <w:szCs w:val="24"/>
        </w:rPr>
        <w:t>4</w:t>
      </w:r>
      <w:r w:rsidR="00996A41">
        <w:rPr>
          <w:rFonts w:ascii="Times New Roman" w:hAnsi="Times New Roman" w:cs="Times New Roman"/>
          <w:sz w:val="24"/>
          <w:szCs w:val="24"/>
        </w:rPr>
        <w:t>, respectively</w:t>
      </w:r>
      <w:r w:rsidRPr="00CF0958">
        <w:rPr>
          <w:rFonts w:ascii="Times New Roman" w:hAnsi="Times New Roman" w:cs="Times New Roman"/>
          <w:sz w:val="24"/>
          <w:szCs w:val="24"/>
        </w:rPr>
        <w:t>.</w:t>
      </w:r>
      <w:r w:rsidRPr="00947CE9">
        <w:rPr>
          <w:rFonts w:ascii="Times New Roman" w:hAnsi="Times New Roman" w:cs="Times New Roman"/>
          <w:sz w:val="24"/>
          <w:szCs w:val="24"/>
        </w:rPr>
        <w:t xml:space="preserve"> </w:t>
      </w:r>
    </w:p>
    <w:p w14:paraId="57F8CD38" w14:textId="3E2EBABE"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dd=</m:t>
        </m:r>
        <m:f>
          <m:fPr>
            <m:type m:val="skw"/>
            <m:ctrlPr>
              <w:rPr>
                <w:rFonts w:ascii="Cambria Math" w:hAnsi="Cambria Math" w:cs="Times New Roman"/>
                <w:i/>
                <w:sz w:val="24"/>
                <w:szCs w:val="24"/>
              </w:rPr>
            </m:ctrlPr>
          </m:fPr>
          <m:num>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r>
                  <w:rPr>
                    <w:rFonts w:ascii="Cambria Math" w:hAnsi="Cambria Math" w:cs="Times New Roman"/>
                    <w:sz w:val="24"/>
                    <w:szCs w:val="24"/>
                  </w:rPr>
                  <m:t>Di</m:t>
                </m:r>
              </m:e>
            </m:nary>
          </m:num>
          <m:den>
            <m:r>
              <w:rPr>
                <w:rFonts w:ascii="Cambria Math" w:hAnsi="Cambria Math" w:cs="Times New Roman"/>
                <w:sz w:val="24"/>
                <w:szCs w:val="24"/>
              </w:rPr>
              <m:t>A</m:t>
            </m:r>
          </m:den>
        </m:f>
      </m:oMath>
      <w:r w:rsidRPr="00947CE9">
        <w:rPr>
          <w:rFonts w:ascii="Times New Roman" w:eastAsiaTheme="minorEastAsia" w:hAnsi="Times New Roman" w:cs="Times New Roman"/>
          <w:sz w:val="24"/>
          <w:szCs w:val="24"/>
        </w:rPr>
        <w:t xml:space="preserve">    ……....……………………………………</w:t>
      </w:r>
      <w:r w:rsidR="0019425D" w:rsidRPr="00947CE9">
        <w:rPr>
          <w:rFonts w:ascii="Times New Roman" w:eastAsiaTheme="minorEastAsia" w:hAnsi="Times New Roman" w:cs="Times New Roman"/>
          <w:sz w:val="24"/>
          <w:szCs w:val="24"/>
        </w:rPr>
        <w:t xml:space="preserve"> (</w:t>
      </w:r>
      <w:r w:rsidR="006D06E3">
        <w:rPr>
          <w:rFonts w:ascii="Times New Roman" w:eastAsiaTheme="minorEastAsia" w:hAnsi="Times New Roman" w:cs="Times New Roman"/>
          <w:sz w:val="24"/>
          <w:szCs w:val="24"/>
        </w:rPr>
        <w:t>3</w:t>
      </w:r>
      <w:r w:rsidRPr="00947CE9">
        <w:rPr>
          <w:rFonts w:ascii="Times New Roman" w:eastAsiaTheme="minorEastAsia" w:hAnsi="Times New Roman" w:cs="Times New Roman"/>
          <w:sz w:val="24"/>
          <w:szCs w:val="24"/>
        </w:rPr>
        <w:t>)</w:t>
      </w:r>
    </w:p>
    <w:p w14:paraId="7EE5BDD9" w14:textId="02377444" w:rsidR="00AC3A1F" w:rsidRPr="00947CE9" w:rsidRDefault="008A2B72" w:rsidP="00801167">
      <w:pPr>
        <w:spacing w:line="480" w:lineRule="auto"/>
        <w:jc w:val="both"/>
        <w:rPr>
          <w:rFonts w:ascii="Times New Roman" w:hAnsi="Times New Roman" w:cs="Times New Roman"/>
          <w:sz w:val="24"/>
          <w:szCs w:val="24"/>
        </w:rPr>
      </w:pPr>
      <w:r>
        <w:rPr>
          <w:rFonts w:ascii="Times New Roman" w:hAnsi="Times New Roman" w:cs="Times New Roman"/>
          <w:sz w:val="24"/>
          <w:szCs w:val="24"/>
        </w:rPr>
        <w:t>H</w:t>
      </w:r>
      <w:r w:rsidR="00AC3A1F" w:rsidRPr="00947CE9">
        <w:rPr>
          <w:rFonts w:ascii="Times New Roman" w:hAnsi="Times New Roman" w:cs="Times New Roman"/>
          <w:sz w:val="24"/>
          <w:szCs w:val="24"/>
        </w:rPr>
        <w:t xml:space="preserve">ere, </w:t>
      </w:r>
      <m:oMath>
        <m:r>
          <w:rPr>
            <w:rFonts w:ascii="Cambria Math" w:hAnsi="Cambria Math" w:cs="Times New Roman"/>
            <w:sz w:val="24"/>
            <w:szCs w:val="24"/>
          </w:rPr>
          <m:t>dd</m:t>
        </m:r>
      </m:oMath>
      <w:r w:rsidR="00AC3A1F" w:rsidRPr="00947CE9">
        <w:rPr>
          <w:rFonts w:ascii="Times New Roman" w:hAnsi="Times New Roman" w:cs="Times New Roman"/>
          <w:sz w:val="24"/>
          <w:szCs w:val="24"/>
        </w:rPr>
        <w:t xml:space="preserve"> is </w:t>
      </w:r>
      <w:r w:rsidR="00996A41">
        <w:rPr>
          <w:rFonts w:ascii="Times New Roman" w:hAnsi="Times New Roman" w:cs="Times New Roman"/>
          <w:sz w:val="24"/>
          <w:szCs w:val="24"/>
        </w:rPr>
        <w:t xml:space="preserve">the </w:t>
      </w:r>
      <w:r w:rsidR="00AC3A1F" w:rsidRPr="00947CE9">
        <w:rPr>
          <w:rFonts w:ascii="Times New Roman" w:hAnsi="Times New Roman" w:cs="Times New Roman"/>
          <w:sz w:val="24"/>
          <w:szCs w:val="24"/>
        </w:rPr>
        <w:t>drainage density</w:t>
      </w:r>
      <w:r>
        <w:rPr>
          <w:rFonts w:ascii="Times New Roman" w:hAnsi="Times New Roman" w:cs="Times New Roman"/>
          <w:sz w:val="24"/>
          <w:szCs w:val="24"/>
        </w:rPr>
        <w:t xml:space="preserve"> </w:t>
      </w:r>
      <m:oMath>
        <m:d>
          <m:dPr>
            <m:ctrlPr>
              <w:rPr>
                <w:rFonts w:ascii="Cambria Math" w:hAnsi="Cambria Math" w:cs="Times New Roman"/>
                <w:i/>
                <w:sz w:val="24"/>
                <w:szCs w:val="24"/>
              </w:rPr>
            </m:ctrlPr>
          </m:dPr>
          <m:e>
            <m:f>
              <m:fPr>
                <m:type m:val="skw"/>
                <m:ctrlPr>
                  <w:rPr>
                    <w:rFonts w:ascii="Cambria Math" w:hAnsi="Cambria Math" w:cs="Times New Roman"/>
                    <w:i/>
                    <w:sz w:val="24"/>
                    <w:szCs w:val="24"/>
                  </w:rPr>
                </m:ctrlPr>
              </m:fPr>
              <m:num>
                <m:r>
                  <w:rPr>
                    <w:rFonts w:ascii="Cambria Math" w:hAnsi="Cambria Math" w:cs="Times New Roman"/>
                    <w:sz w:val="24"/>
                    <w:szCs w:val="24"/>
                  </w:rPr>
                  <m:t>km</m:t>
                </m:r>
              </m:num>
              <m:den>
                <m:sSup>
                  <m:sSupPr>
                    <m:ctrlPr>
                      <w:rPr>
                        <w:rFonts w:ascii="Cambria Math" w:hAnsi="Cambria Math" w:cs="Times New Roman"/>
                        <w:i/>
                        <w:sz w:val="24"/>
                        <w:szCs w:val="24"/>
                      </w:rPr>
                    </m:ctrlPr>
                  </m:sSupPr>
                  <m:e>
                    <m:r>
                      <w:rPr>
                        <w:rFonts w:ascii="Cambria Math" w:hAnsi="Cambria Math" w:cs="Times New Roman"/>
                        <w:sz w:val="24"/>
                        <w:szCs w:val="24"/>
                      </w:rPr>
                      <m:t>km</m:t>
                    </m:r>
                  </m:e>
                  <m:sup>
                    <m:r>
                      <w:rPr>
                        <w:rFonts w:ascii="Cambria Math" w:hAnsi="Cambria Math" w:cs="Times New Roman"/>
                        <w:sz w:val="24"/>
                        <w:szCs w:val="24"/>
                      </w:rPr>
                      <m:t>2</m:t>
                    </m:r>
                  </m:sup>
                </m:sSup>
              </m:den>
            </m:f>
          </m:e>
        </m:d>
      </m:oMath>
      <w:r w:rsidR="00AC3A1F" w:rsidRPr="00947CE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oMath>
      <w:r w:rsidR="00AC3A1F" w:rsidRPr="00947CE9">
        <w:rPr>
          <w:rFonts w:ascii="Times New Roman" w:hAnsi="Times New Roman" w:cs="Times New Roman"/>
          <w:sz w:val="24"/>
          <w:szCs w:val="24"/>
        </w:rPr>
        <w:t xml:space="preserve"> is the total length of streams and </w:t>
      </w:r>
      <m:oMath>
        <m:r>
          <w:rPr>
            <w:rFonts w:ascii="Cambria Math" w:hAnsi="Cambria Math" w:cs="Times New Roman"/>
            <w:sz w:val="24"/>
            <w:szCs w:val="24"/>
          </w:rPr>
          <m:t>A</m:t>
        </m:r>
      </m:oMath>
      <w:r w:rsidR="00AC3A1F" w:rsidRPr="00947CE9">
        <w:rPr>
          <w:rFonts w:ascii="Times New Roman" w:hAnsi="Times New Roman" w:cs="Times New Roman"/>
          <w:sz w:val="24"/>
          <w:szCs w:val="24"/>
        </w:rPr>
        <w:t xml:space="preserve"> is </w:t>
      </w:r>
      <w:r>
        <w:rPr>
          <w:rFonts w:ascii="Times New Roman" w:hAnsi="Times New Roman" w:cs="Times New Roman"/>
          <w:sz w:val="24"/>
          <w:szCs w:val="24"/>
        </w:rPr>
        <w:t>the</w:t>
      </w:r>
      <w:r w:rsidR="00AC3A1F" w:rsidRPr="00947CE9">
        <w:rPr>
          <w:rFonts w:ascii="Times New Roman" w:hAnsi="Times New Roman" w:cs="Times New Roman"/>
          <w:sz w:val="24"/>
          <w:szCs w:val="24"/>
        </w:rPr>
        <w:t xml:space="preserve"> </w:t>
      </w:r>
      <w:r w:rsidR="00801167">
        <w:rPr>
          <w:rFonts w:ascii="Times New Roman" w:hAnsi="Times New Roman" w:cs="Times New Roman"/>
          <w:sz w:val="24"/>
          <w:szCs w:val="24"/>
        </w:rPr>
        <w:t xml:space="preserve">grid area </w:t>
      </w:r>
      <m:oMath>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km</m:t>
                </m:r>
              </m:e>
              <m:sup>
                <m:r>
                  <w:rPr>
                    <w:rFonts w:ascii="Cambria Math" w:hAnsi="Cambria Math" w:cs="Times New Roman"/>
                    <w:sz w:val="24"/>
                    <w:szCs w:val="24"/>
                  </w:rPr>
                  <m:t>2</m:t>
                </m:r>
              </m:sup>
            </m:sSup>
          </m:e>
        </m:d>
      </m:oMath>
      <w:r w:rsidR="00AC3A1F" w:rsidRPr="00947CE9">
        <w:rPr>
          <w:rFonts w:ascii="Times New Roman" w:hAnsi="Times New Roman" w:cs="Times New Roman"/>
          <w:sz w:val="24"/>
          <w:szCs w:val="24"/>
        </w:rPr>
        <w:t>.</w:t>
      </w:r>
    </w:p>
    <w:p w14:paraId="4EB12C3C" w14:textId="1D4FFFD0" w:rsidR="00AC3A1F" w:rsidRPr="00947CE9" w:rsidRDefault="00024829" w:rsidP="00C328EF">
      <w:pPr>
        <w:spacing w:line="48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jk</m:t>
                            </m:r>
                          </m:sub>
                        </m:sSub>
                      </m:e>
                    </m:d>
                  </m:e>
                  <m:sup>
                    <m:r>
                      <w:rPr>
                        <w:rFonts w:ascii="Cambria Math" w:hAnsi="Cambria Math" w:cs="Times New Roman"/>
                        <w:sz w:val="24"/>
                        <w:szCs w:val="24"/>
                      </w:rPr>
                      <m:t>2</m:t>
                    </m:r>
                  </m:sup>
                </m:sSup>
              </m:e>
            </m:nary>
          </m:e>
        </m:rad>
      </m:oMath>
      <w:r w:rsidR="00AC3A1F" w:rsidRPr="00947CE9">
        <w:rPr>
          <w:rFonts w:ascii="Times New Roman" w:hAnsi="Times New Roman" w:cs="Times New Roman"/>
          <w:sz w:val="24"/>
          <w:szCs w:val="24"/>
        </w:rPr>
        <w:t xml:space="preserve">    ...………………………………… (</w:t>
      </w:r>
      <w:r w:rsidR="006D06E3">
        <w:rPr>
          <w:rFonts w:ascii="Times New Roman" w:hAnsi="Times New Roman" w:cs="Times New Roman"/>
          <w:sz w:val="24"/>
          <w:szCs w:val="24"/>
        </w:rPr>
        <w:t>4</w:t>
      </w:r>
      <w:r w:rsidR="00AC3A1F" w:rsidRPr="00947CE9">
        <w:rPr>
          <w:rFonts w:ascii="Times New Roman" w:hAnsi="Times New Roman" w:cs="Times New Roman"/>
          <w:sz w:val="24"/>
          <w:szCs w:val="24"/>
        </w:rPr>
        <w:t>)</w:t>
      </w:r>
    </w:p>
    <w:p w14:paraId="7DFAE41E" w14:textId="7143D12C" w:rsidR="00AC3A1F" w:rsidRPr="00947CE9" w:rsidRDefault="008A2B72" w:rsidP="00C328EF">
      <w:pPr>
        <w:spacing w:line="480" w:lineRule="auto"/>
        <w:jc w:val="both"/>
        <w:rPr>
          <w:rFonts w:ascii="Times New Roman" w:hAnsi="Times New Roman" w:cs="Times New Roman"/>
          <w:sz w:val="24"/>
          <w:szCs w:val="24"/>
        </w:rPr>
      </w:pPr>
      <w:r>
        <w:rPr>
          <w:rFonts w:ascii="Times New Roman" w:hAnsi="Times New Roman" w:cs="Times New Roman"/>
          <w:sz w:val="24"/>
          <w:szCs w:val="24"/>
        </w:rPr>
        <w:t>H</w:t>
      </w:r>
      <w:r w:rsidR="00AC3A1F" w:rsidRPr="00947CE9">
        <w:rPr>
          <w:rFonts w:ascii="Times New Roman" w:hAnsi="Times New Roman" w:cs="Times New Roman"/>
          <w:sz w:val="24"/>
          <w:szCs w:val="24"/>
        </w:rPr>
        <w:t xml:space="preserve">ere,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ij</m:t>
            </m:r>
          </m:sub>
        </m:sSub>
      </m:oMath>
      <w:r w:rsidR="00AC3A1F" w:rsidRPr="00947CE9">
        <w:rPr>
          <w:rFonts w:ascii="Times New Roman" w:hAnsi="Times New Roman" w:cs="Times New Roman"/>
          <w:sz w:val="24"/>
          <w:szCs w:val="24"/>
        </w:rPr>
        <w:t xml:space="preserve"> represents the distance from </w:t>
      </w:r>
      <w:r w:rsidR="00AC3A1F" w:rsidRPr="000A7CA2">
        <w:rPr>
          <w:rFonts w:ascii="Times New Roman" w:hAnsi="Times New Roman" w:cs="Times New Roman"/>
          <w:sz w:val="24"/>
          <w:szCs w:val="24"/>
        </w:rPr>
        <w:t xml:space="preserve">stream </w:t>
      </w:r>
      <w:r w:rsidR="00AC3A1F" w:rsidRPr="00CF0958">
        <w:rPr>
          <w:rFonts w:ascii="Times New Roman" w:hAnsi="Times New Roman" w:cs="Times New Roman"/>
          <w:sz w:val="24"/>
          <w:szCs w:val="24"/>
        </w:rPr>
        <w:t xml:space="preserve">for </w:t>
      </w:r>
      <m:oMath>
        <m:r>
          <w:rPr>
            <w:rFonts w:ascii="Cambria Math" w:eastAsiaTheme="minorEastAsia" w:hAnsi="Cambria Math" w:cs="Times New Roman"/>
            <w:sz w:val="24"/>
            <w:szCs w:val="24"/>
          </w:rPr>
          <m:t>i,j</m:t>
        </m:r>
      </m:oMath>
      <w:r w:rsidR="00AC3A1F" w:rsidRPr="00CF0958">
        <w:rPr>
          <w:rFonts w:ascii="Times New Roman" w:eastAsiaTheme="minorEastAsia" w:hAnsi="Times New Roman" w:cs="Times New Roman"/>
          <w:sz w:val="24"/>
          <w:szCs w:val="24"/>
        </w:rPr>
        <w:t xml:space="preserve"> locations</w:t>
      </w:r>
      <w:r w:rsidR="00AC3A1F" w:rsidRPr="000A7CA2">
        <w:rPr>
          <w:rFonts w:ascii="Times New Roman" w:eastAsiaTheme="minorEastAsia" w:hAnsi="Times New Roman" w:cs="Times New Roman"/>
          <w:sz w:val="24"/>
          <w:szCs w:val="24"/>
        </w:rPr>
        <w:t xml:space="preserve"> and </w:t>
      </w:r>
      <m:oMath>
        <m:r>
          <w:rPr>
            <w:rFonts w:ascii="Cambria Math" w:hAnsi="Cambria Math" w:cs="Times New Roman"/>
            <w:sz w:val="24"/>
            <w:szCs w:val="24"/>
          </w:rPr>
          <m:t>k</m:t>
        </m:r>
      </m:oMath>
      <w:r w:rsidR="00AC3A1F" w:rsidRPr="000A7CA2">
        <w:rPr>
          <w:rFonts w:ascii="Times New Roman" w:eastAsiaTheme="minorEastAsia" w:hAnsi="Times New Roman" w:cs="Times New Roman"/>
          <w:sz w:val="24"/>
          <w:szCs w:val="24"/>
        </w:rPr>
        <w:t xml:space="preserve"> means</w:t>
      </w:r>
      <w:r w:rsidR="00AC3A1F" w:rsidRPr="00947CE9">
        <w:rPr>
          <w:rFonts w:ascii="Times New Roman" w:eastAsiaTheme="minorEastAsia" w:hAnsi="Times New Roman" w:cs="Times New Roman"/>
          <w:sz w:val="24"/>
          <w:szCs w:val="24"/>
        </w:rPr>
        <w:t xml:space="preserve"> features.</w:t>
      </w:r>
    </w:p>
    <w:p w14:paraId="1D0E4970" w14:textId="6A4E5FCD" w:rsidR="00AC3A1F" w:rsidRPr="002868FF" w:rsidRDefault="00AC3A1F" w:rsidP="00801167">
      <w:pPr>
        <w:spacing w:line="480" w:lineRule="auto"/>
        <w:jc w:val="both"/>
        <w:rPr>
          <w:rFonts w:ascii="Times New Roman" w:hAnsi="Times New Roman" w:cs="Times New Roman"/>
          <w:sz w:val="24"/>
          <w:szCs w:val="24"/>
        </w:rPr>
      </w:pPr>
      <w:r w:rsidRPr="00947CE9">
        <w:rPr>
          <w:rFonts w:ascii="Times New Roman" w:hAnsi="Times New Roman" w:cs="Times New Roman"/>
          <w:sz w:val="24"/>
          <w:szCs w:val="24"/>
        </w:rPr>
        <w:t xml:space="preserve">SPI estimates the degree of slope erosion </w:t>
      </w:r>
      <w:r w:rsidR="00801167">
        <w:rPr>
          <w:rFonts w:ascii="Times New Roman" w:hAnsi="Times New Roman" w:cs="Times New Roman"/>
          <w:sz w:val="24"/>
          <w:szCs w:val="24"/>
        </w:rPr>
        <w:t>owing</w:t>
      </w:r>
      <w:r w:rsidRPr="00947CE9">
        <w:rPr>
          <w:rFonts w:ascii="Times New Roman" w:hAnsi="Times New Roman" w:cs="Times New Roman"/>
          <w:sz w:val="24"/>
          <w:szCs w:val="24"/>
        </w:rPr>
        <w:t xml:space="preserve"> to flowing water at a specific location of the basin area. STI measure</w:t>
      </w:r>
      <w:r w:rsidR="008A2B72">
        <w:rPr>
          <w:rFonts w:ascii="Times New Roman" w:hAnsi="Times New Roman" w:cs="Times New Roman"/>
          <w:sz w:val="24"/>
          <w:szCs w:val="24"/>
        </w:rPr>
        <w:t>s</w:t>
      </w:r>
      <w:r w:rsidRPr="00947CE9">
        <w:rPr>
          <w:rFonts w:ascii="Times New Roman" w:hAnsi="Times New Roman" w:cs="Times New Roman"/>
          <w:sz w:val="24"/>
          <w:szCs w:val="24"/>
        </w:rPr>
        <w:t xml:space="preserve"> the sediment transport capacity of overland flow using slope steepness and slope length</w:t>
      </w:r>
      <w:r w:rsidR="00626251">
        <w:rPr>
          <w:rFonts w:ascii="Times New Roman" w:hAnsi="Times New Roman" w:cs="Times New Roman"/>
          <w:sz w:val="24"/>
          <w:szCs w:val="24"/>
        </w:rPr>
        <w:t xml:space="preserve"> </w:t>
      </w:r>
      <w:r w:rsidR="00626251">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{"citationItems":[{"id":"ITEM-1","itemData":{"author":[{"dropping-particle":"","family":"Wischmeier","given":"Walter H","non-dropping-particle":"","parse-names":false,"suffix":""},{"dropping-particle":"","family":"Smith","given":"Dwight David","non-dropping-particle":"","parse-names":false,"suffix":""}],"id":"ITEM-1","issue":"537","issued":{"date-parts":[["1978"]]},"publisher":"US Department of Agriculture, Washington, D.C.","title":"Predicting rainfall erosion losses: a guide to conservation planning","type":"book"},"uris":["http://www.mendeley.com/documents/?uuid=d9156fd5-ef93-481a-b92d-5dacedafe2c9"]}],"mendeley":{"formattedCitation":"(Wischmeier and Smith, 1978)","plainTextFormattedCitation":"(Wischmeier and Smith, 1978)","previouslyFormattedCitation":"(Wischmeier and Smith, 1978)"},"properties":{"noteIndex":0},"schema":"https://github.com/citation-style-language/schema/raw/master/csl-citation.json"}</w:instrText>
      </w:r>
      <w:r w:rsidR="00626251">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(Wischmeier and Smith, 1978)</w:t>
      </w:r>
      <w:r w:rsidR="00626251">
        <w:rPr>
          <w:rFonts w:ascii="Times New Roman" w:hAnsi="Times New Roman" w:cs="Times New Roman"/>
          <w:sz w:val="24"/>
          <w:szCs w:val="24"/>
        </w:rPr>
        <w:fldChar w:fldCharType="end"/>
      </w:r>
      <w:r w:rsidRPr="00947CE9">
        <w:rPr>
          <w:rFonts w:ascii="Times New Roman" w:hAnsi="Times New Roman" w:cs="Times New Roman"/>
          <w:sz w:val="24"/>
          <w:szCs w:val="24"/>
        </w:rPr>
        <w:t xml:space="preserve">. </w:t>
      </w:r>
      <w:r w:rsidR="005C0BEA">
        <w:rPr>
          <w:rFonts w:ascii="Times New Roman" w:hAnsi="Times New Roman" w:cs="Times New Roman"/>
          <w:sz w:val="24"/>
          <w:szCs w:val="24"/>
        </w:rPr>
        <w:t>Following</w:t>
      </w:r>
      <w:r w:rsidR="004A6EB0">
        <w:rPr>
          <w:rFonts w:ascii="Times New Roman" w:hAnsi="Times New Roman" w:cs="Times New Roman"/>
          <w:sz w:val="24"/>
          <w:szCs w:val="24"/>
        </w:rPr>
        <w:t xml:space="preserve"> </w:t>
      </w:r>
      <w:r w:rsidR="004A6EB0">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{"citationItems":[{"id":"ITEM-1","itemData":{"DOI":"10.1007/s11053-018-9416-1","ISSN":"1520-7439","author":[{"dropping-particle":"","family":"Sameen","given":"Maher Ibrahim","non-dropping-particle":"","parse-names":false,"suffix":""},{"dropping-particle":"","family":"Pradhan","given":"Biswajeet","non-dropping-particle":"","parse-names":false,"suffix":""},{"dropping-particle":"","family":"Lee","given":"Saro","non-dropping-particle":"","parse-names":false,"suffix":""}],"container-title":"Natural Resources Research","id":"ITEM-1","issue":"3","issued":{"date-parts":[["2019","7"]]},"page":"757-775","title":"Self-Learning Random Forests Model for Mapping Groundwater Yield in Data-Scarce Areas","type":"article-journal","volume":"28"},"uris":["http://www.mendeley.com/documents/?uuid=63c545cc-a277-469c-8e02-43c571510ef4","http://www.mendeley.com/documents/?uuid=b6731548-abae-45d2-b03b-bec582ed513c"]}],"mendeley":{"formattedCitation":"(Sameen et al., 2019)","plainTextFormattedCitation":"(Sameen et al., 2019)","previouslyFormattedCitation":"(Sameen et al., 2019)"},"properties":{"noteIndex":0},"schema":"https://github.com/citation-style-language/schema/raw/master/csl-citation.json"}</w:instrText>
      </w:r>
      <w:r w:rsidR="004A6EB0">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(Sameen et al., 2019)</w:t>
      </w:r>
      <w:r w:rsidR="004A6EB0">
        <w:rPr>
          <w:rFonts w:ascii="Times New Roman" w:hAnsi="Times New Roman" w:cs="Times New Roman"/>
          <w:sz w:val="24"/>
          <w:szCs w:val="24"/>
        </w:rPr>
        <w:fldChar w:fldCharType="end"/>
      </w:r>
      <w:r w:rsidR="00996A41">
        <w:rPr>
          <w:rFonts w:ascii="Times New Roman" w:hAnsi="Times New Roman" w:cs="Times New Roman"/>
          <w:sz w:val="24"/>
          <w:szCs w:val="24"/>
        </w:rPr>
        <w:t>,</w:t>
      </w:r>
      <w:r w:rsidR="004A6EB0">
        <w:rPr>
          <w:rStyle w:val="CommentReference"/>
        </w:rPr>
        <w:t xml:space="preserve"> </w:t>
      </w:r>
      <w:r w:rsidRPr="00947CE9">
        <w:rPr>
          <w:rFonts w:ascii="Times New Roman" w:hAnsi="Times New Roman" w:cs="Times New Roman"/>
          <w:sz w:val="24"/>
          <w:szCs w:val="24"/>
        </w:rPr>
        <w:t xml:space="preserve">SPI and STI factors were computed </w:t>
      </w:r>
      <w:r w:rsidRPr="002F33B8">
        <w:rPr>
          <w:rFonts w:ascii="Times New Roman" w:hAnsi="Times New Roman" w:cs="Times New Roman"/>
          <w:sz w:val="24"/>
          <w:szCs w:val="24"/>
        </w:rPr>
        <w:t xml:space="preserve">using </w:t>
      </w:r>
      <w:r w:rsidRPr="00CF0958">
        <w:rPr>
          <w:rFonts w:ascii="Times New Roman" w:hAnsi="Times New Roman" w:cs="Times New Roman"/>
          <w:sz w:val="24"/>
          <w:szCs w:val="24"/>
        </w:rPr>
        <w:t>Equ</w:t>
      </w:r>
      <w:r w:rsidR="008A2B72" w:rsidRPr="00CF0958">
        <w:rPr>
          <w:rFonts w:ascii="Times New Roman" w:hAnsi="Times New Roman" w:cs="Times New Roman"/>
          <w:sz w:val="24"/>
          <w:szCs w:val="24"/>
        </w:rPr>
        <w:t>ations</w:t>
      </w:r>
      <w:r w:rsidRPr="00CF0958">
        <w:rPr>
          <w:rFonts w:ascii="Times New Roman" w:hAnsi="Times New Roman" w:cs="Times New Roman"/>
          <w:sz w:val="24"/>
          <w:szCs w:val="24"/>
        </w:rPr>
        <w:t xml:space="preserve"> 5 &amp; 6</w:t>
      </w:r>
      <w:r w:rsidR="006D06E3">
        <w:rPr>
          <w:rFonts w:ascii="Times New Roman" w:hAnsi="Times New Roman" w:cs="Times New Roman"/>
          <w:sz w:val="24"/>
          <w:szCs w:val="24"/>
        </w:rPr>
        <w:t>, respectively</w:t>
      </w:r>
      <w:r w:rsidRPr="00CF0958">
        <w:rPr>
          <w:rFonts w:ascii="Times New Roman" w:hAnsi="Times New Roman" w:cs="Times New Roman"/>
          <w:sz w:val="24"/>
          <w:szCs w:val="24"/>
        </w:rPr>
        <w:t>.</w:t>
      </w:r>
      <w:r w:rsidRPr="002F33B8">
        <w:rPr>
          <w:rFonts w:ascii="Times New Roman" w:hAnsi="Times New Roman" w:cs="Times New Roman"/>
          <w:sz w:val="24"/>
          <w:szCs w:val="24"/>
        </w:rPr>
        <w:t xml:space="preserve"> </w:t>
      </w:r>
    </w:p>
    <w:p w14:paraId="2C41B6BB" w14:textId="6A48F0A1"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SPI=</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rPr>
              <m:t>β</m:t>
            </m:r>
          </m:e>
        </m:func>
      </m:oMath>
      <w:r w:rsidRPr="00947CE9">
        <w:rPr>
          <w:rFonts w:ascii="Times New Roman" w:eastAsiaTheme="minorEastAsia" w:hAnsi="Times New Roman" w:cs="Times New Roman"/>
          <w:sz w:val="24"/>
          <w:szCs w:val="24"/>
        </w:rPr>
        <w:t xml:space="preserve"> </w:t>
      </w:r>
      <m:oMath>
        <m:r>
          <w:rPr>
            <w:rFonts w:ascii="Cambria Math" w:hAnsi="Cambria Math" w:cs="Times New Roman"/>
            <w:sz w:val="24"/>
            <w:szCs w:val="24"/>
          </w:rPr>
          <m:t xml:space="preserve">    </m:t>
        </m:r>
      </m:oMath>
      <w:r w:rsidRPr="00947CE9">
        <w:rPr>
          <w:rFonts w:ascii="Times New Roman" w:eastAsiaTheme="minorEastAsia" w:hAnsi="Times New Roman" w:cs="Times New Roman"/>
          <w:sz w:val="24"/>
          <w:szCs w:val="24"/>
        </w:rPr>
        <w:t xml:space="preserve">               ………………………………… (5)</w:t>
      </w:r>
    </w:p>
    <w:p w14:paraId="700BF3E2" w14:textId="0BA7B679"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STI=</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num>
                  <m:den>
                    <m:r>
                      <w:rPr>
                        <w:rFonts w:ascii="Cambria Math" w:hAnsi="Cambria Math" w:cs="Times New Roman"/>
                        <w:sz w:val="24"/>
                        <w:szCs w:val="24"/>
                      </w:rPr>
                      <m:t>22.13</m:t>
                    </m:r>
                  </m:den>
                </m:f>
              </m:e>
            </m:d>
          </m:e>
          <m:sup>
            <m:r>
              <w:rPr>
                <w:rFonts w:ascii="Cambria Math" w:hAnsi="Cambria Math" w:cs="Times New Roman"/>
                <w:sz w:val="24"/>
                <w:szCs w:val="24"/>
              </w:rPr>
              <m:t>0.6</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β</m:t>
                        </m:r>
                      </m:e>
                    </m:func>
                  </m:num>
                  <m:den>
                    <m:r>
                      <w:rPr>
                        <w:rFonts w:ascii="Cambria Math" w:hAnsi="Cambria Math" w:cs="Times New Roman"/>
                        <w:sz w:val="24"/>
                        <w:szCs w:val="24"/>
                      </w:rPr>
                      <m:t>0.0896</m:t>
                    </m:r>
                  </m:den>
                </m:f>
              </m:e>
            </m:d>
          </m:e>
          <m:sup>
            <m:r>
              <w:rPr>
                <w:rFonts w:ascii="Cambria Math" w:hAnsi="Cambria Math" w:cs="Times New Roman"/>
                <w:sz w:val="24"/>
                <w:szCs w:val="24"/>
              </w:rPr>
              <m:t>1.3</m:t>
            </m:r>
          </m:sup>
        </m:sSup>
        <m:r>
          <w:rPr>
            <w:rFonts w:ascii="Cambria Math" w:hAnsi="Cambria Math" w:cs="Times New Roman"/>
            <w:sz w:val="24"/>
            <w:szCs w:val="24"/>
          </w:rPr>
          <m:t xml:space="preserve">    </m:t>
        </m:r>
      </m:oMath>
      <w:r w:rsidRPr="00947CE9">
        <w:rPr>
          <w:rFonts w:ascii="Times New Roman" w:eastAsiaTheme="minorEastAsia" w:hAnsi="Times New Roman" w:cs="Times New Roman"/>
          <w:sz w:val="24"/>
          <w:szCs w:val="24"/>
        </w:rPr>
        <w:t>………………………………</w:t>
      </w:r>
      <w:r w:rsidR="0019425D">
        <w:rPr>
          <w:rFonts w:ascii="Times New Roman" w:eastAsiaTheme="minorEastAsia" w:hAnsi="Times New Roman" w:cs="Times New Roman"/>
          <w:sz w:val="24"/>
          <w:szCs w:val="24"/>
        </w:rPr>
        <w:t>.</w:t>
      </w:r>
      <w:r w:rsidRPr="00947CE9">
        <w:rPr>
          <w:rFonts w:ascii="Times New Roman" w:eastAsiaTheme="minorEastAsia" w:hAnsi="Times New Roman" w:cs="Times New Roman"/>
          <w:sz w:val="24"/>
          <w:szCs w:val="24"/>
        </w:rPr>
        <w:t xml:space="preserve"> (6)</w:t>
      </w:r>
    </w:p>
    <w:p w14:paraId="15980EAE" w14:textId="1A1BE0DB" w:rsidR="00AC3A1F" w:rsidRPr="00947CE9" w:rsidRDefault="008A2B72" w:rsidP="00C328EF">
      <w:pPr>
        <w:spacing w:line="48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H</w:t>
      </w:r>
      <w:r w:rsidR="00AC3A1F" w:rsidRPr="00947CE9">
        <w:rPr>
          <w:rFonts w:ascii="Times New Roman" w:eastAsiaTheme="minorEastAsia" w:hAnsi="Times New Roman" w:cs="Times New Roman"/>
          <w:sz w:val="24"/>
          <w:szCs w:val="24"/>
        </w:rPr>
        <w:t>ere</w:t>
      </w:r>
      <w:r>
        <w:rPr>
          <w:rFonts w:ascii="Times New Roman" w:eastAsiaTheme="minorEastAsia" w:hAnsi="Times New Roman" w:cs="Times New Roman"/>
          <w:sz w:val="24"/>
          <w:szCs w:val="24"/>
        </w:rPr>
        <w:t>,</w:t>
      </w:r>
      <w:r w:rsidR="00AC3A1F" w:rsidRPr="00947CE9">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m:t>
            </m:r>
          </m:sub>
        </m:sSub>
      </m:oMath>
      <w:r w:rsidR="00AC3A1F" w:rsidRPr="00947CE9">
        <w:rPr>
          <w:rFonts w:ascii="Times New Roman" w:eastAsiaTheme="minorEastAsia" w:hAnsi="Times New Roman" w:cs="Times New Roman"/>
          <w:sz w:val="24"/>
          <w:szCs w:val="24"/>
        </w:rPr>
        <w:t xml:space="preserve"> is </w:t>
      </w:r>
      <w:r w:rsidR="00996A41">
        <w:rPr>
          <w:rFonts w:ascii="Times New Roman" w:eastAsiaTheme="minorEastAsia" w:hAnsi="Times New Roman" w:cs="Times New Roman"/>
          <w:sz w:val="24"/>
          <w:szCs w:val="24"/>
        </w:rPr>
        <w:t xml:space="preserve">the </w:t>
      </w:r>
      <w:r w:rsidR="00AC3A1F" w:rsidRPr="00947CE9">
        <w:rPr>
          <w:rFonts w:ascii="Times New Roman" w:eastAsiaTheme="minorEastAsia" w:hAnsi="Times New Roman" w:cs="Times New Roman"/>
          <w:sz w:val="24"/>
          <w:szCs w:val="24"/>
        </w:rPr>
        <w:t xml:space="preserve">specific catchment area </w:t>
      </w:r>
      <w:r w:rsidR="003C0EA0" w:rsidRPr="00947CE9">
        <w:rPr>
          <w:rFonts w:ascii="Times New Roman" w:hAnsi="Times New Roman" w:cs="Times New Roman"/>
          <w:sz w:val="24"/>
          <w:szCs w:val="24"/>
        </w:rPr>
        <w:t>per unit contour length</w:t>
      </w:r>
      <w:r w:rsidR="003C0EA0" w:rsidRPr="00947CE9">
        <w:rPr>
          <w:rFonts w:ascii="Times New Roman" w:eastAsiaTheme="minorEastAsia" w:hAnsi="Times New Roman" w:cs="Times New Roman"/>
          <w:sz w:val="24"/>
          <w:szCs w:val="24"/>
        </w:rPr>
        <w:t xml:space="preserve"> </w:t>
      </w:r>
      <w:r w:rsidR="00AC3A1F" w:rsidRPr="00947CE9">
        <w:rPr>
          <w:rFonts w:ascii="Times New Roman" w:eastAsiaTheme="minorEastAsia" w:hAnsi="Times New Roman" w:cs="Times New Roman"/>
          <w:sz w:val="24"/>
          <w:szCs w:val="24"/>
        </w:rPr>
        <w:t>(</w:t>
      </w:r>
      <m:oMath>
        <m:f>
          <m:fPr>
            <m:type m:val="skw"/>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num>
          <m:den>
            <m:r>
              <w:rPr>
                <w:rFonts w:ascii="Cambria Math" w:eastAsiaTheme="minorEastAsia" w:hAnsi="Cambria Math" w:cs="Times New Roman"/>
                <w:sz w:val="24"/>
                <w:szCs w:val="24"/>
              </w:rPr>
              <m:t>m</m:t>
            </m:r>
          </m:den>
        </m:f>
      </m:oMath>
      <w:r w:rsidR="00AC3A1F" w:rsidRPr="00947CE9">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β</m:t>
        </m:r>
      </m:oMath>
      <w:r w:rsidR="00AC3A1F" w:rsidRPr="00947CE9">
        <w:rPr>
          <w:rFonts w:ascii="Times New Roman" w:eastAsiaTheme="minorEastAsia" w:hAnsi="Times New Roman" w:cs="Times New Roman"/>
          <w:sz w:val="24"/>
          <w:szCs w:val="24"/>
        </w:rPr>
        <w:t xml:space="preserve"> is slope angle (in degrees).</w:t>
      </w:r>
    </w:p>
    <w:p w14:paraId="0577DA25" w14:textId="70751CC5" w:rsidR="00AC3A1F" w:rsidRPr="00947CE9" w:rsidRDefault="008A2B72" w:rsidP="00996A41">
      <w:pPr>
        <w:spacing w:line="480" w:lineRule="auto"/>
        <w:jc w:val="both"/>
        <w:rPr>
          <w:rFonts w:ascii="Times New Roman" w:hAnsi="Times New Roman" w:cs="Times New Roman"/>
          <w:sz w:val="24"/>
          <w:szCs w:val="24"/>
        </w:rPr>
      </w:pPr>
      <w:r>
        <w:rPr>
          <w:rFonts w:ascii="Times New Roman" w:eastAsiaTheme="minorEastAsia" w:hAnsi="Times New Roman" w:cs="Times New Roman"/>
          <w:sz w:val="24"/>
          <w:szCs w:val="24"/>
        </w:rPr>
        <w:t>O</w:t>
      </w:r>
      <w:r w:rsidR="00AC3A1F" w:rsidRPr="00947CE9">
        <w:rPr>
          <w:rFonts w:ascii="Times New Roman" w:eastAsiaTheme="minorEastAsia" w:hAnsi="Times New Roman" w:cs="Times New Roman"/>
          <w:sz w:val="24"/>
          <w:szCs w:val="24"/>
        </w:rPr>
        <w:t>ther influencing factors,</w:t>
      </w:r>
      <w:r>
        <w:rPr>
          <w:rFonts w:ascii="Times New Roman" w:eastAsiaTheme="minorEastAsia" w:hAnsi="Times New Roman" w:cs="Times New Roman"/>
          <w:sz w:val="24"/>
          <w:szCs w:val="24"/>
        </w:rPr>
        <w:t xml:space="preserve"> namely, </w:t>
      </w:r>
      <w:r w:rsidR="00AC3A1F" w:rsidRPr="00947CE9">
        <w:rPr>
          <w:rFonts w:ascii="Times New Roman" w:eastAsiaTheme="minorEastAsia" w:hAnsi="Times New Roman" w:cs="Times New Roman"/>
          <w:sz w:val="24"/>
          <w:szCs w:val="24"/>
        </w:rPr>
        <w:t>TRI and TWI</w:t>
      </w:r>
      <w:r w:rsidR="004A6EB0">
        <w:rPr>
          <w:rFonts w:ascii="Times New Roman" w:eastAsiaTheme="minorEastAsia" w:hAnsi="Times New Roman" w:cs="Times New Roman"/>
          <w:sz w:val="24"/>
          <w:szCs w:val="24"/>
        </w:rPr>
        <w:t xml:space="preserve"> </w:t>
      </w:r>
      <w:r w:rsidR="00AC3A1F" w:rsidRPr="00947CE9">
        <w:rPr>
          <w:rFonts w:ascii="Times New Roman" w:eastAsiaTheme="minorEastAsia" w:hAnsi="Times New Roman" w:cs="Times New Roman"/>
          <w:sz w:val="24"/>
          <w:szCs w:val="24"/>
        </w:rPr>
        <w:t xml:space="preserve">were calculated </w:t>
      </w:r>
      <w:r w:rsidR="00AC3A1F" w:rsidRPr="002F33B8">
        <w:rPr>
          <w:rFonts w:ascii="Times New Roman" w:eastAsiaTheme="minorEastAsia" w:hAnsi="Times New Roman" w:cs="Times New Roman"/>
          <w:sz w:val="24"/>
          <w:szCs w:val="24"/>
        </w:rPr>
        <w:t>us</w:t>
      </w:r>
      <w:r w:rsidRPr="002868FF">
        <w:rPr>
          <w:rFonts w:ascii="Times New Roman" w:eastAsiaTheme="minorEastAsia" w:hAnsi="Times New Roman" w:cs="Times New Roman"/>
          <w:sz w:val="24"/>
          <w:szCs w:val="24"/>
        </w:rPr>
        <w:t xml:space="preserve">ing </w:t>
      </w:r>
      <w:r w:rsidRPr="00CF0958">
        <w:rPr>
          <w:rFonts w:ascii="Times New Roman" w:hAnsi="Times New Roman" w:cs="Times New Roman"/>
          <w:sz w:val="24"/>
          <w:szCs w:val="24"/>
        </w:rPr>
        <w:t>Equations</w:t>
      </w:r>
      <w:r w:rsidR="00AC3A1F" w:rsidRPr="00CF0958">
        <w:rPr>
          <w:rFonts w:ascii="Times New Roman" w:hAnsi="Times New Roman" w:cs="Times New Roman"/>
          <w:sz w:val="24"/>
          <w:szCs w:val="24"/>
        </w:rPr>
        <w:t xml:space="preserve"> 7 &amp; 8</w:t>
      </w:r>
      <w:r w:rsidRPr="002F33B8">
        <w:rPr>
          <w:rFonts w:ascii="Times New Roman" w:hAnsi="Times New Roman" w:cs="Times New Roman"/>
          <w:sz w:val="24"/>
          <w:szCs w:val="24"/>
        </w:rPr>
        <w:t>,</w:t>
      </w:r>
      <w:r w:rsidRPr="008A2B72">
        <w:rPr>
          <w:rFonts w:ascii="Times New Roman" w:hAnsi="Times New Roman" w:cs="Times New Roman"/>
          <w:bCs/>
          <w:sz w:val="24"/>
          <w:szCs w:val="24"/>
        </w:rPr>
        <w:t xml:space="preserve"> respectively</w:t>
      </w:r>
      <w:r w:rsidR="00996A41">
        <w:rPr>
          <w:rFonts w:ascii="Times New Roman" w:hAnsi="Times New Roman" w:cs="Times New Roman"/>
          <w:bCs/>
          <w:sz w:val="24"/>
          <w:szCs w:val="24"/>
        </w:rPr>
        <w:t xml:space="preserve"> </w:t>
      </w:r>
      <w:r w:rsidR="00996A41">
        <w:rPr>
          <w:rFonts w:ascii="Times New Roman" w:eastAsiaTheme="minorEastAsia" w:hAnsi="Times New Roman" w:cs="Times New Roman"/>
          <w:sz w:val="24"/>
          <w:szCs w:val="24"/>
        </w:rPr>
        <w:fldChar w:fldCharType="begin" w:fldLock="1"/>
      </w:r>
      <w:r w:rsidR="00BA1151">
        <w:rPr>
          <w:rFonts w:ascii="Times New Roman" w:eastAsiaTheme="minorEastAsia" w:hAnsi="Times New Roman" w:cs="Times New Roman"/>
          <w:sz w:val="24"/>
          <w:szCs w:val="24"/>
        </w:rPr>
        <w:instrText>ADDIN CSL_CITATION {"citationItems":[{"id":"ITEM-1","itemData":{"DOI":"10.1007/s11053-018-9416-1","ISSN":"1520-7439","author":[{"dropping-particle":"","family":"Sameen","given":"Maher Ibrahim","non-dropping-particle":"","parse-names":false,"suffix":""},{"dropping-particle":"","family":"Pradhan","given":"Biswajeet","non-dropping-particle":"","parse-names":false,"suffix":""},{"dropping-particle":"","family":"Lee","given":"Saro","non-dropping-particle":"","parse-names":false,"suffix":""}],"container-title":"Natural Resources Research","id":"ITEM-1","issue":"3","issued":{"date-parts":[["2019","7"]]},"page":"757-775","title":"Self-Learning Random Forests Model for Mapping Groundwater Yield in Data-Scarce Areas","type":"article-journal","volume":"28"},"uris":["http://www.mendeley.com/documents/?uuid=b6731548-abae-45d2-b03b-bec582ed513c","http://www.mendeley.com/documents/?uuid=63c545cc-a277-469c-8e02-43c571510ef4"]}],"mendeley":{"formattedCitation":"(Sameen et al., 2019)","plainTextFormattedCitation":"(Sameen et al., 2019)","previouslyFormattedCitation":"(Sameen et al., 2019)"},"properties":{"noteIndex":0},"schema":"https://github.com/citation-style-language/schema/raw/master/csl-citation.json"}</w:instrText>
      </w:r>
      <w:r w:rsidR="00996A41">
        <w:rPr>
          <w:rFonts w:ascii="Times New Roman" w:eastAsiaTheme="minorEastAsia" w:hAnsi="Times New Roman" w:cs="Times New Roman"/>
          <w:sz w:val="24"/>
          <w:szCs w:val="24"/>
        </w:rPr>
        <w:fldChar w:fldCharType="separate"/>
      </w:r>
      <w:r w:rsidR="003E5F52" w:rsidRPr="003E5F52">
        <w:rPr>
          <w:rFonts w:ascii="Times New Roman" w:eastAsiaTheme="minorEastAsia" w:hAnsi="Times New Roman" w:cs="Times New Roman"/>
          <w:noProof/>
          <w:sz w:val="24"/>
          <w:szCs w:val="24"/>
        </w:rPr>
        <w:t>(Sameen et al., 2019)</w:t>
      </w:r>
      <w:r w:rsidR="00996A41">
        <w:rPr>
          <w:rFonts w:ascii="Times New Roman" w:eastAsiaTheme="minorEastAsia" w:hAnsi="Times New Roman" w:cs="Times New Roman"/>
          <w:sz w:val="24"/>
          <w:szCs w:val="24"/>
        </w:rPr>
        <w:fldChar w:fldCharType="end"/>
      </w:r>
      <w:r w:rsidR="00AC3A1F" w:rsidRPr="008A2B72">
        <w:rPr>
          <w:rFonts w:ascii="Times New Roman" w:hAnsi="Times New Roman" w:cs="Times New Roman"/>
          <w:bCs/>
          <w:sz w:val="24"/>
          <w:szCs w:val="24"/>
        </w:rPr>
        <w:t>.</w:t>
      </w:r>
      <w:r w:rsidR="00AC3A1F" w:rsidRPr="00947CE9">
        <w:rPr>
          <w:rFonts w:ascii="Times New Roman" w:hAnsi="Times New Roman" w:cs="Times New Roman"/>
          <w:sz w:val="24"/>
          <w:szCs w:val="24"/>
        </w:rPr>
        <w:t xml:space="preserve"> </w:t>
      </w:r>
    </w:p>
    <w:p w14:paraId="61F86201" w14:textId="1D7DCD46"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w:lastRenderedPageBreak/>
          <m:t>TRI=</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max</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min</m:t>
                </m:r>
              </m:e>
              <m:sup>
                <m:r>
                  <w:rPr>
                    <w:rFonts w:ascii="Cambria Math" w:hAnsi="Cambria Math" w:cs="Times New Roman"/>
                    <w:sz w:val="24"/>
                    <w:szCs w:val="24"/>
                  </w:rPr>
                  <m:t>2</m:t>
                </m:r>
              </m:sup>
            </m:sSup>
          </m:e>
        </m:rad>
      </m:oMath>
      <w:r w:rsidRPr="00947CE9">
        <w:rPr>
          <w:rFonts w:ascii="Times New Roman" w:eastAsiaTheme="minorEastAsia" w:hAnsi="Times New Roman" w:cs="Times New Roman"/>
          <w:sz w:val="24"/>
          <w:szCs w:val="24"/>
        </w:rPr>
        <w:t xml:space="preserve">        ………………………………</w:t>
      </w:r>
      <w:r w:rsidR="00A60488">
        <w:rPr>
          <w:rFonts w:ascii="Times New Roman" w:eastAsiaTheme="minorEastAsia" w:hAnsi="Times New Roman" w:cs="Times New Roman"/>
          <w:sz w:val="24"/>
          <w:szCs w:val="24"/>
        </w:rPr>
        <w:t>..</w:t>
      </w:r>
      <w:r w:rsidRPr="00947CE9">
        <w:rPr>
          <w:rFonts w:ascii="Times New Roman" w:eastAsiaTheme="minorEastAsia" w:hAnsi="Times New Roman" w:cs="Times New Roman"/>
          <w:sz w:val="24"/>
          <w:szCs w:val="24"/>
        </w:rPr>
        <w:t>… (7)</w:t>
      </w:r>
    </w:p>
    <w:p w14:paraId="10D4B2C8" w14:textId="22369F66" w:rsidR="00AC3A1F" w:rsidRPr="00947CE9" w:rsidRDefault="00AC3A1F" w:rsidP="00C328EF">
      <w:pPr>
        <w:spacing w:line="480" w:lineRule="auto"/>
        <w:jc w:val="both"/>
        <w:rPr>
          <w:rFonts w:ascii="Times New Roman" w:eastAsiaTheme="minorEastAsia" w:hAnsi="Times New Roman" w:cs="Times New Roman"/>
          <w:sz w:val="24"/>
          <w:szCs w:val="24"/>
        </w:rPr>
      </w:pPr>
      <m:oMath>
        <m:r>
          <w:rPr>
            <w:rFonts w:ascii="Cambria Math" w:hAnsi="Cambria Math" w:cs="Times New Roman"/>
            <w:sz w:val="24"/>
            <w:szCs w:val="24"/>
          </w:rPr>
          <m:t>TWI=ln</m:t>
        </m:r>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m:t>
                    </m:r>
                  </m:sub>
                </m:sSub>
              </m:num>
              <m:den>
                <m:r>
                  <w:rPr>
                    <w:rFonts w:ascii="Cambria Math" w:hAnsi="Cambria Math" w:cs="Times New Roman"/>
                    <w:sz w:val="24"/>
                    <w:szCs w:val="24"/>
                  </w:rPr>
                  <m:t>β</m:t>
                </m:r>
              </m:den>
            </m:f>
          </m:e>
        </m:d>
      </m:oMath>
      <w:r w:rsidRPr="00947CE9">
        <w:rPr>
          <w:rFonts w:ascii="Times New Roman" w:eastAsiaTheme="minorEastAsia" w:hAnsi="Times New Roman" w:cs="Times New Roman"/>
          <w:sz w:val="24"/>
          <w:szCs w:val="24"/>
        </w:rPr>
        <w:t xml:space="preserve">                   ……………………………</w:t>
      </w:r>
      <w:r w:rsidR="00A60488">
        <w:rPr>
          <w:rFonts w:ascii="Times New Roman" w:eastAsiaTheme="minorEastAsia" w:hAnsi="Times New Roman" w:cs="Times New Roman"/>
          <w:sz w:val="24"/>
          <w:szCs w:val="24"/>
        </w:rPr>
        <w:t>..</w:t>
      </w:r>
      <w:r w:rsidRPr="00947CE9">
        <w:rPr>
          <w:rFonts w:ascii="Times New Roman" w:eastAsiaTheme="minorEastAsia" w:hAnsi="Times New Roman" w:cs="Times New Roman"/>
          <w:sz w:val="24"/>
          <w:szCs w:val="24"/>
        </w:rPr>
        <w:t>……</w:t>
      </w:r>
      <w:r w:rsidR="00A60488">
        <w:rPr>
          <w:rFonts w:ascii="Times New Roman" w:eastAsiaTheme="minorEastAsia" w:hAnsi="Times New Roman" w:cs="Times New Roman"/>
          <w:sz w:val="24"/>
          <w:szCs w:val="24"/>
        </w:rPr>
        <w:t>..</w:t>
      </w:r>
      <w:r w:rsidRPr="00947CE9">
        <w:rPr>
          <w:rFonts w:ascii="Times New Roman" w:eastAsiaTheme="minorEastAsia" w:hAnsi="Times New Roman" w:cs="Times New Roman"/>
          <w:sz w:val="24"/>
          <w:szCs w:val="24"/>
        </w:rPr>
        <w:t xml:space="preserve"> (8)</w:t>
      </w:r>
    </w:p>
    <w:p w14:paraId="4ADB6425" w14:textId="5745430C" w:rsidR="00AC3A1F" w:rsidRPr="00947CE9" w:rsidRDefault="008A2B72" w:rsidP="003C0EA0">
      <w:pPr>
        <w:spacing w:line="480" w:lineRule="auto"/>
        <w:jc w:val="both"/>
        <w:rPr>
          <w:rFonts w:ascii="Times New Roman" w:hAnsi="Times New Roman" w:cs="Times New Roman"/>
          <w:sz w:val="24"/>
          <w:szCs w:val="24"/>
        </w:rPr>
      </w:pPr>
      <w:r>
        <w:rPr>
          <w:rFonts w:ascii="Times New Roman" w:hAnsi="Times New Roman" w:cs="Times New Roman"/>
          <w:sz w:val="24"/>
          <w:szCs w:val="24"/>
        </w:rPr>
        <w:t>Here,</w:t>
      </w:r>
      <w:r w:rsidR="00AC3A1F" w:rsidRPr="00947CE9">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m:t>
            </m:r>
          </m:sub>
        </m:sSub>
      </m:oMath>
      <w:r w:rsidR="00AC3A1F" w:rsidRPr="00947CE9">
        <w:rPr>
          <w:rFonts w:ascii="Times New Roman" w:hAnsi="Times New Roman" w:cs="Times New Roman"/>
          <w:sz w:val="24"/>
          <w:szCs w:val="24"/>
        </w:rPr>
        <w:t xml:space="preserve"> </w:t>
      </w:r>
      <w:r w:rsidR="003C0EA0">
        <w:rPr>
          <w:rFonts w:ascii="Times New Roman" w:hAnsi="Times New Roman" w:cs="Times New Roman"/>
          <w:sz w:val="24"/>
          <w:szCs w:val="24"/>
        </w:rPr>
        <w:t xml:space="preserve">and </w:t>
      </w:r>
      <m:oMath>
        <m:r>
          <w:rPr>
            <w:rFonts w:ascii="Cambria Math" w:hAnsi="Cambria Math" w:cs="Times New Roman"/>
            <w:sz w:val="24"/>
            <w:szCs w:val="24"/>
          </w:rPr>
          <m:t>β</m:t>
        </m:r>
      </m:oMath>
      <w:r w:rsidR="00AC3A1F" w:rsidRPr="00947CE9">
        <w:rPr>
          <w:rFonts w:ascii="Times New Roman" w:hAnsi="Times New Roman" w:cs="Times New Roman"/>
          <w:sz w:val="24"/>
          <w:szCs w:val="24"/>
        </w:rPr>
        <w:t xml:space="preserve"> </w:t>
      </w:r>
      <w:r w:rsidR="003C0EA0">
        <w:rPr>
          <w:rFonts w:ascii="Times New Roman" w:hAnsi="Times New Roman" w:cs="Times New Roman"/>
          <w:sz w:val="24"/>
          <w:szCs w:val="24"/>
        </w:rPr>
        <w:t>are same as in Equation 6</w:t>
      </w:r>
      <w:r w:rsidR="00AC3A1F" w:rsidRPr="00947CE9">
        <w:rPr>
          <w:rFonts w:ascii="Times New Roman" w:hAnsi="Times New Roman" w:cs="Times New Roman"/>
          <w:sz w:val="24"/>
          <w:szCs w:val="24"/>
        </w:rPr>
        <w:t xml:space="preserve">, and </w:t>
      </w:r>
      <m:oMath>
        <m:r>
          <w:rPr>
            <w:rFonts w:ascii="Cambria Math" w:hAnsi="Cambria Math" w:cs="Times New Roman"/>
            <w:sz w:val="24"/>
            <w:szCs w:val="24"/>
          </w:rPr>
          <m:t>max</m:t>
        </m:r>
      </m:oMath>
      <w:r w:rsidR="00AC3A1F" w:rsidRPr="00947CE9">
        <w:rPr>
          <w:rFonts w:ascii="Times New Roman" w:hAnsi="Times New Roman" w:cs="Times New Roman"/>
          <w:sz w:val="24"/>
          <w:szCs w:val="24"/>
        </w:rPr>
        <w:t xml:space="preserve"> and </w:t>
      </w:r>
      <m:oMath>
        <m:r>
          <w:rPr>
            <w:rFonts w:ascii="Cambria Math" w:hAnsi="Cambria Math" w:cs="Times New Roman"/>
            <w:sz w:val="24"/>
            <w:szCs w:val="24"/>
          </w:rPr>
          <m:t>min</m:t>
        </m:r>
      </m:oMath>
      <w:r w:rsidR="00AC3A1F" w:rsidRPr="00947CE9">
        <w:rPr>
          <w:rFonts w:ascii="Times New Roman" w:hAnsi="Times New Roman" w:cs="Times New Roman"/>
          <w:sz w:val="24"/>
          <w:szCs w:val="24"/>
        </w:rPr>
        <w:t xml:space="preserve"> are the highest and lowest cell values in the DEM.</w:t>
      </w:r>
    </w:p>
    <w:p w14:paraId="6658884B" w14:textId="06D451C6" w:rsidR="000D1447" w:rsidRDefault="000D1447" w:rsidP="00C328EF">
      <w:pPr>
        <w:pStyle w:val="Heading2"/>
        <w:spacing w:line="480" w:lineRule="auto"/>
        <w:rPr>
          <w:rFonts w:cs="Times New Roman"/>
          <w:szCs w:val="24"/>
        </w:rPr>
      </w:pPr>
      <w:r>
        <w:rPr>
          <w:rFonts w:cs="Times New Roman"/>
          <w:szCs w:val="24"/>
        </w:rPr>
        <w:t xml:space="preserve">2.3 </w:t>
      </w:r>
      <w:r w:rsidR="00B964E7">
        <w:rPr>
          <w:rFonts w:cs="Times New Roman"/>
          <w:szCs w:val="24"/>
        </w:rPr>
        <w:t xml:space="preserve">Groundwater abstraction classification using </w:t>
      </w:r>
      <w:r>
        <w:rPr>
          <w:rFonts w:cs="Times New Roman"/>
          <w:szCs w:val="24"/>
        </w:rPr>
        <w:t>Machine Learning Models</w:t>
      </w:r>
    </w:p>
    <w:p w14:paraId="5855F935" w14:textId="2BD158CA" w:rsidR="00947CE9" w:rsidRPr="00947CE9" w:rsidRDefault="00947CE9" w:rsidP="005B286E">
      <w:pPr>
        <w:spacing w:line="480" w:lineRule="auto"/>
        <w:jc w:val="both"/>
        <w:rPr>
          <w:rFonts w:ascii="Times New Roman" w:hAnsi="Times New Roman" w:cs="Times New Roman"/>
          <w:sz w:val="24"/>
          <w:szCs w:val="24"/>
        </w:rPr>
      </w:pPr>
      <w:r w:rsidRPr="00947CE9">
        <w:rPr>
          <w:rFonts w:ascii="Times New Roman" w:hAnsi="Times New Roman" w:cs="Times New Roman"/>
          <w:sz w:val="24"/>
          <w:szCs w:val="24"/>
        </w:rPr>
        <w:t xml:space="preserve">We </w:t>
      </w:r>
      <w:r w:rsidR="005B286E">
        <w:rPr>
          <w:rFonts w:ascii="Times New Roman" w:hAnsi="Times New Roman" w:cs="Times New Roman"/>
          <w:sz w:val="24"/>
          <w:szCs w:val="24"/>
        </w:rPr>
        <w:t xml:space="preserve">propose </w:t>
      </w:r>
      <w:r w:rsidRPr="00947CE9">
        <w:rPr>
          <w:rFonts w:ascii="Times New Roman" w:hAnsi="Times New Roman" w:cs="Times New Roman"/>
          <w:sz w:val="24"/>
          <w:szCs w:val="24"/>
        </w:rPr>
        <w:t xml:space="preserve">a machine learning </w:t>
      </w:r>
      <w:r w:rsidR="005B286E">
        <w:rPr>
          <w:rFonts w:ascii="Times New Roman" w:hAnsi="Times New Roman" w:cs="Times New Roman"/>
          <w:sz w:val="24"/>
          <w:szCs w:val="24"/>
        </w:rPr>
        <w:t xml:space="preserve">(ML) </w:t>
      </w:r>
      <w:r w:rsidRPr="00947CE9">
        <w:rPr>
          <w:rFonts w:ascii="Times New Roman" w:hAnsi="Times New Roman" w:cs="Times New Roman"/>
          <w:sz w:val="24"/>
          <w:szCs w:val="24"/>
        </w:rPr>
        <w:t xml:space="preserve">model to classify </w:t>
      </w:r>
      <w:r w:rsidR="000D1447">
        <w:rPr>
          <w:rFonts w:ascii="Times New Roman" w:hAnsi="Times New Roman" w:cs="Times New Roman"/>
          <w:sz w:val="24"/>
          <w:szCs w:val="24"/>
        </w:rPr>
        <w:t xml:space="preserve">a point/area (based on the GWL) </w:t>
      </w:r>
      <w:r w:rsidR="000D1447" w:rsidRPr="00AA6BF4">
        <w:rPr>
          <w:rFonts w:ascii="Times New Roman" w:hAnsi="Times New Roman" w:cs="Times New Roman"/>
          <w:sz w:val="24"/>
          <w:szCs w:val="24"/>
        </w:rPr>
        <w:t>as</w:t>
      </w:r>
      <w:r w:rsidR="000D1447">
        <w:rPr>
          <w:rFonts w:ascii="Times New Roman" w:hAnsi="Times New Roman" w:cs="Times New Roman"/>
          <w:sz w:val="24"/>
          <w:szCs w:val="24"/>
        </w:rPr>
        <w:t xml:space="preserve"> </w:t>
      </w:r>
      <w:r w:rsidR="005B23AC">
        <w:rPr>
          <w:rFonts w:ascii="Times New Roman" w:hAnsi="Times New Roman" w:cs="Times New Roman"/>
          <w:sz w:val="24"/>
          <w:szCs w:val="24"/>
        </w:rPr>
        <w:t>characterized by</w:t>
      </w:r>
      <w:r w:rsidR="000D1447">
        <w:rPr>
          <w:rFonts w:ascii="Times New Roman" w:hAnsi="Times New Roman" w:cs="Times New Roman"/>
          <w:sz w:val="24"/>
          <w:szCs w:val="24"/>
        </w:rPr>
        <w:t xml:space="preserve"> </w:t>
      </w:r>
      <w:r w:rsidR="000D1447" w:rsidRPr="00AA6BF4">
        <w:rPr>
          <w:rFonts w:ascii="Times New Roman" w:hAnsi="Times New Roman" w:cs="Times New Roman"/>
          <w:sz w:val="24"/>
          <w:szCs w:val="24"/>
        </w:rPr>
        <w:t>either suction-lift (S) of force-lift (F) abstraction</w:t>
      </w:r>
      <w:r w:rsidRPr="00947CE9">
        <w:rPr>
          <w:rFonts w:ascii="Times New Roman" w:hAnsi="Times New Roman" w:cs="Times New Roman"/>
          <w:sz w:val="24"/>
          <w:szCs w:val="24"/>
        </w:rPr>
        <w:t xml:space="preserve">. We have </w:t>
      </w:r>
      <w:r w:rsidR="00E53BF5">
        <w:rPr>
          <w:rFonts w:ascii="Times New Roman" w:hAnsi="Times New Roman" w:cs="Times New Roman"/>
          <w:sz w:val="24"/>
          <w:szCs w:val="24"/>
        </w:rPr>
        <w:t>consider</w:t>
      </w:r>
      <w:r w:rsidR="00635726">
        <w:rPr>
          <w:rFonts w:ascii="Times New Roman" w:hAnsi="Times New Roman" w:cs="Times New Roman"/>
          <w:sz w:val="24"/>
          <w:szCs w:val="24"/>
        </w:rPr>
        <w:t>e</w:t>
      </w:r>
      <w:r w:rsidR="00E53BF5">
        <w:rPr>
          <w:rFonts w:ascii="Times New Roman" w:hAnsi="Times New Roman" w:cs="Times New Roman"/>
          <w:sz w:val="24"/>
          <w:szCs w:val="24"/>
        </w:rPr>
        <w:t>d</w:t>
      </w:r>
      <w:r w:rsidRPr="00947CE9">
        <w:rPr>
          <w:rFonts w:ascii="Times New Roman" w:hAnsi="Times New Roman" w:cs="Times New Roman"/>
          <w:sz w:val="24"/>
          <w:szCs w:val="24"/>
        </w:rPr>
        <w:t xml:space="preserve"> </w:t>
      </w:r>
      <w:r w:rsidR="005B23AC">
        <w:rPr>
          <w:rFonts w:ascii="Times New Roman" w:hAnsi="Times New Roman" w:cs="Times New Roman"/>
          <w:sz w:val="24"/>
          <w:szCs w:val="24"/>
        </w:rPr>
        <w:t xml:space="preserve">the </w:t>
      </w:r>
      <w:r w:rsidRPr="00947CE9">
        <w:rPr>
          <w:rFonts w:ascii="Times New Roman" w:hAnsi="Times New Roman" w:cs="Times New Roman"/>
          <w:sz w:val="24"/>
          <w:szCs w:val="24"/>
        </w:rPr>
        <w:t xml:space="preserve">14 </w:t>
      </w:r>
      <w:r w:rsidR="005B23AC">
        <w:rPr>
          <w:rFonts w:ascii="Times New Roman" w:hAnsi="Times New Roman" w:cs="Times New Roman"/>
          <w:sz w:val="24"/>
          <w:szCs w:val="24"/>
        </w:rPr>
        <w:t xml:space="preserve">HGFs </w:t>
      </w:r>
      <w:r w:rsidRPr="00947CE9">
        <w:rPr>
          <w:rFonts w:ascii="Times New Roman" w:hAnsi="Times New Roman" w:cs="Times New Roman"/>
          <w:sz w:val="24"/>
          <w:szCs w:val="24"/>
        </w:rPr>
        <w:t xml:space="preserve">for </w:t>
      </w:r>
      <w:r w:rsidR="00E53BF5">
        <w:rPr>
          <w:rFonts w:ascii="Times New Roman" w:hAnsi="Times New Roman" w:cs="Times New Roman"/>
          <w:sz w:val="24"/>
          <w:szCs w:val="24"/>
        </w:rPr>
        <w:t>this purpose</w:t>
      </w:r>
      <w:r w:rsidRPr="00947CE9">
        <w:rPr>
          <w:rFonts w:ascii="Times New Roman" w:hAnsi="Times New Roman" w:cs="Times New Roman"/>
          <w:sz w:val="24"/>
          <w:szCs w:val="24"/>
        </w:rPr>
        <w:t xml:space="preserve">. Figure </w:t>
      </w:r>
      <w:r w:rsidR="00967A15">
        <w:rPr>
          <w:rFonts w:ascii="Times New Roman" w:hAnsi="Times New Roman" w:cs="Times New Roman"/>
          <w:sz w:val="24"/>
          <w:szCs w:val="24"/>
        </w:rPr>
        <w:t>2</w:t>
      </w:r>
      <w:r w:rsidR="005B23AC">
        <w:rPr>
          <w:rFonts w:ascii="Times New Roman" w:hAnsi="Times New Roman" w:cs="Times New Roman"/>
          <w:sz w:val="24"/>
          <w:szCs w:val="24"/>
        </w:rPr>
        <w:t xml:space="preserve"> presents an overview of our machine learning pipeline, which will be further explained in the </w:t>
      </w:r>
      <w:r w:rsidR="00FB661E">
        <w:rPr>
          <w:rFonts w:ascii="Times New Roman" w:hAnsi="Times New Roman" w:cs="Times New Roman"/>
          <w:sz w:val="24"/>
          <w:szCs w:val="24"/>
        </w:rPr>
        <w:t>next</w:t>
      </w:r>
      <w:r w:rsidR="005B23AC">
        <w:rPr>
          <w:rFonts w:ascii="Times New Roman" w:hAnsi="Times New Roman" w:cs="Times New Roman"/>
          <w:sz w:val="24"/>
          <w:szCs w:val="24"/>
        </w:rPr>
        <w:t xml:space="preserve"> subsections.</w:t>
      </w:r>
    </w:p>
    <w:p w14:paraId="6CBFD703" w14:textId="568C5E4B" w:rsidR="00947CE9" w:rsidRPr="00CF2CC5" w:rsidRDefault="00CF2CC5" w:rsidP="00C328EF">
      <w:pPr>
        <w:spacing w:line="480" w:lineRule="auto"/>
        <w:jc w:val="center"/>
        <w:rPr>
          <w:rFonts w:ascii="Times New Roman" w:hAnsi="Times New Roman" w:cs="Times New Roman"/>
          <w:sz w:val="24"/>
          <w:szCs w:val="24"/>
          <w:lang w:val="en-GB"/>
        </w:rPr>
      </w:pPr>
      <w:r>
        <w:rPr>
          <w:rFonts w:ascii="Times New Roman" w:hAnsi="Times New Roman" w:cs="Times New Roman"/>
          <w:noProof/>
          <w:sz w:val="24"/>
          <w:szCs w:val="24"/>
        </w:rPr>
        <w:drawing>
          <wp:inline distT="0" distB="0" distL="0" distR="0" wp14:anchorId="5974BD23" wp14:editId="42BFE3A1">
            <wp:extent cx="5935980" cy="252984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529840"/>
                    </a:xfrm>
                    <a:prstGeom prst="rect">
                      <a:avLst/>
                    </a:prstGeom>
                    <a:noFill/>
                    <a:ln>
                      <a:noFill/>
                    </a:ln>
                  </pic:spPr>
                </pic:pic>
              </a:graphicData>
            </a:graphic>
          </wp:inline>
        </w:drawing>
      </w:r>
    </w:p>
    <w:p w14:paraId="14657F80" w14:textId="55BA58C6" w:rsidR="005B23AC" w:rsidRPr="00947CE9" w:rsidRDefault="005B23AC" w:rsidP="005B286E">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AE52A6">
        <w:rPr>
          <w:rFonts w:ascii="Times New Roman" w:hAnsi="Times New Roman" w:cs="Times New Roman"/>
          <w:sz w:val="24"/>
          <w:szCs w:val="24"/>
        </w:rPr>
        <w:t>2</w:t>
      </w:r>
      <w:r>
        <w:rPr>
          <w:rFonts w:ascii="Times New Roman" w:hAnsi="Times New Roman" w:cs="Times New Roman"/>
          <w:sz w:val="24"/>
          <w:szCs w:val="24"/>
        </w:rPr>
        <w:t xml:space="preserve">: Overview of our </w:t>
      </w:r>
      <w:r w:rsidR="005B286E">
        <w:rPr>
          <w:rFonts w:ascii="Times New Roman" w:hAnsi="Times New Roman" w:cs="Times New Roman"/>
          <w:sz w:val="24"/>
          <w:szCs w:val="24"/>
        </w:rPr>
        <w:t>ML</w:t>
      </w:r>
      <w:r>
        <w:rPr>
          <w:rFonts w:ascii="Times New Roman" w:hAnsi="Times New Roman" w:cs="Times New Roman"/>
          <w:sz w:val="24"/>
          <w:szCs w:val="24"/>
        </w:rPr>
        <w:t xml:space="preserve"> pipeline</w:t>
      </w:r>
    </w:p>
    <w:p w14:paraId="6578B6B3" w14:textId="642659F5" w:rsidR="004271E5" w:rsidRDefault="00BB464D" w:rsidP="008B35A9">
      <w:pPr>
        <w:pStyle w:val="Heading2"/>
        <w:spacing w:line="480" w:lineRule="auto"/>
        <w:jc w:val="both"/>
      </w:pPr>
      <w:r>
        <w:t>2.3.1 Selection</w:t>
      </w:r>
      <w:r w:rsidR="008B35A9">
        <w:t xml:space="preserve"> of Features</w:t>
      </w:r>
    </w:p>
    <w:p w14:paraId="70613706" w14:textId="036A6B27" w:rsidR="004271E5" w:rsidRPr="008F1618" w:rsidRDefault="008E3C3C" w:rsidP="00304003">
      <w:pPr>
        <w:spacing w:line="480" w:lineRule="auto"/>
        <w:jc w:val="both"/>
        <w:rPr>
          <w:rFonts w:ascii="Times New Roman" w:hAnsi="Times New Roman" w:cs="Times New Roman"/>
          <w:sz w:val="24"/>
          <w:szCs w:val="24"/>
        </w:rPr>
      </w:pPr>
      <w:r>
        <w:rPr>
          <w:rFonts w:ascii="Times New Roman" w:hAnsi="Times New Roman" w:cs="Times New Roman"/>
          <w:sz w:val="24"/>
          <w:szCs w:val="24"/>
        </w:rPr>
        <w:t>I</w:t>
      </w:r>
      <w:r w:rsidR="008B35A9">
        <w:rPr>
          <w:rFonts w:ascii="Times New Roman" w:hAnsi="Times New Roman" w:cs="Times New Roman"/>
          <w:sz w:val="24"/>
          <w:szCs w:val="24"/>
        </w:rPr>
        <w:t xml:space="preserve">t is important </w:t>
      </w:r>
      <w:r>
        <w:rPr>
          <w:rFonts w:ascii="Times New Roman" w:hAnsi="Times New Roman" w:cs="Times New Roman"/>
          <w:sz w:val="24"/>
          <w:szCs w:val="24"/>
        </w:rPr>
        <w:t xml:space="preserve">to choose features that have strong discriminatory capabilities with respect to classification task at hand as this may have profound effects on the performance thereof. </w:t>
      </w:r>
      <w:r w:rsidR="002E4D7C">
        <w:rPr>
          <w:rFonts w:ascii="Times New Roman" w:hAnsi="Times New Roman" w:cs="Times New Roman"/>
          <w:sz w:val="24"/>
          <w:szCs w:val="24"/>
        </w:rPr>
        <w:t>Mostly</w:t>
      </w:r>
      <w:r>
        <w:rPr>
          <w:rFonts w:ascii="Times New Roman" w:hAnsi="Times New Roman" w:cs="Times New Roman"/>
          <w:sz w:val="24"/>
          <w:szCs w:val="24"/>
        </w:rPr>
        <w:t xml:space="preserve"> two </w:t>
      </w:r>
      <w:r w:rsidR="002E4D7C">
        <w:rPr>
          <w:rFonts w:ascii="Times New Roman" w:hAnsi="Times New Roman" w:cs="Times New Roman"/>
          <w:sz w:val="24"/>
          <w:szCs w:val="24"/>
        </w:rPr>
        <w:t>types</w:t>
      </w:r>
      <w:r>
        <w:rPr>
          <w:rFonts w:ascii="Times New Roman" w:hAnsi="Times New Roman" w:cs="Times New Roman"/>
          <w:sz w:val="24"/>
          <w:szCs w:val="24"/>
        </w:rPr>
        <w:t xml:space="preserve"> of </w:t>
      </w:r>
      <w:r w:rsidR="002E4D7C">
        <w:rPr>
          <w:rFonts w:ascii="Times New Roman" w:hAnsi="Times New Roman" w:cs="Times New Roman"/>
          <w:sz w:val="24"/>
          <w:szCs w:val="24"/>
        </w:rPr>
        <w:t xml:space="preserve">approaches for feature selection are found in the literature, namely, the filtering and </w:t>
      </w:r>
      <w:r w:rsidR="002E4D7C">
        <w:rPr>
          <w:rFonts w:ascii="Times New Roman" w:hAnsi="Times New Roman" w:cs="Times New Roman"/>
          <w:sz w:val="24"/>
          <w:szCs w:val="24"/>
        </w:rPr>
        <w:lastRenderedPageBreak/>
        <w:t xml:space="preserve">wrapper approach; here we use the former, where </w:t>
      </w:r>
      <w:r w:rsidR="00756755">
        <w:rPr>
          <w:rFonts w:ascii="Times New Roman" w:hAnsi="Times New Roman" w:cs="Times New Roman"/>
          <w:sz w:val="24"/>
          <w:szCs w:val="24"/>
        </w:rPr>
        <w:t>a machine learning algorithm</w:t>
      </w:r>
      <w:r w:rsidR="002E4D7C" w:rsidRPr="00FB661E">
        <w:rPr>
          <w:rFonts w:ascii="Times New Roman" w:hAnsi="Times New Roman" w:cs="Times New Roman"/>
          <w:sz w:val="24"/>
          <w:szCs w:val="24"/>
        </w:rPr>
        <w:t xml:space="preserve"> </w:t>
      </w:r>
      <w:r w:rsidR="00756755">
        <w:rPr>
          <w:rFonts w:ascii="Times New Roman" w:hAnsi="Times New Roman" w:cs="Times New Roman"/>
          <w:sz w:val="24"/>
          <w:szCs w:val="24"/>
        </w:rPr>
        <w:t>(</w:t>
      </w:r>
      <w:r w:rsidR="002E4D7C" w:rsidRPr="00FB661E">
        <w:rPr>
          <w:rFonts w:ascii="Times New Roman" w:hAnsi="Times New Roman" w:cs="Times New Roman"/>
          <w:sz w:val="24"/>
          <w:szCs w:val="24"/>
        </w:rPr>
        <w:t>independent o</w:t>
      </w:r>
      <w:r w:rsidR="002E4D7C">
        <w:rPr>
          <w:rFonts w:ascii="Times New Roman" w:hAnsi="Times New Roman" w:cs="Times New Roman"/>
          <w:sz w:val="24"/>
          <w:szCs w:val="24"/>
        </w:rPr>
        <w:t>f</w:t>
      </w:r>
      <w:r w:rsidR="002E4D7C" w:rsidRPr="00FB661E">
        <w:rPr>
          <w:rFonts w:ascii="Times New Roman" w:hAnsi="Times New Roman" w:cs="Times New Roman"/>
          <w:sz w:val="24"/>
          <w:szCs w:val="24"/>
        </w:rPr>
        <w:t xml:space="preserve"> the choice of the actual learning algorithm</w:t>
      </w:r>
      <w:r w:rsidR="00756755">
        <w:rPr>
          <w:rFonts w:ascii="Times New Roman" w:hAnsi="Times New Roman" w:cs="Times New Roman"/>
          <w:sz w:val="24"/>
          <w:szCs w:val="24"/>
        </w:rPr>
        <w:t xml:space="preserve"> to do the classification task) is leveraged for feature selection</w:t>
      </w:r>
      <w:r w:rsidR="008F1618">
        <w:rPr>
          <w:rFonts w:ascii="Times New Roman" w:hAnsi="Times New Roman" w:cs="Times New Roman"/>
          <w:sz w:val="24"/>
          <w:szCs w:val="24"/>
        </w:rPr>
        <w:t xml:space="preserve"> purposes</w:t>
      </w:r>
      <w:r w:rsidR="002E4D7C" w:rsidRPr="00FB661E">
        <w:rPr>
          <w:rFonts w:ascii="Times New Roman" w:hAnsi="Times New Roman" w:cs="Times New Roman"/>
          <w:sz w:val="24"/>
          <w:szCs w:val="24"/>
        </w:rPr>
        <w:t>.</w:t>
      </w:r>
      <w:r w:rsidR="008F1618">
        <w:rPr>
          <w:rFonts w:ascii="Times New Roman" w:hAnsi="Times New Roman" w:cs="Times New Roman"/>
          <w:sz w:val="24"/>
          <w:szCs w:val="24"/>
        </w:rPr>
        <w:t xml:space="preserve"> </w:t>
      </w:r>
      <w:r w:rsidR="00BB464D">
        <w:rPr>
          <w:rFonts w:ascii="Times New Roman" w:hAnsi="Times New Roman" w:cs="Times New Roman"/>
          <w:sz w:val="24"/>
          <w:szCs w:val="24"/>
        </w:rPr>
        <w:t>To this end, w</w:t>
      </w:r>
      <w:r w:rsidR="004271E5" w:rsidRPr="004271E5">
        <w:rPr>
          <w:rFonts w:ascii="Times New Roman" w:hAnsi="Times New Roman" w:cs="Times New Roman"/>
          <w:sz w:val="24"/>
          <w:szCs w:val="24"/>
        </w:rPr>
        <w:t xml:space="preserve">e </w:t>
      </w:r>
      <w:r w:rsidR="004271E5">
        <w:rPr>
          <w:rFonts w:ascii="Times New Roman" w:hAnsi="Times New Roman" w:cs="Times New Roman"/>
          <w:sz w:val="24"/>
          <w:szCs w:val="24"/>
        </w:rPr>
        <w:t xml:space="preserve">have </w:t>
      </w:r>
      <w:r w:rsidR="004271E5" w:rsidRPr="004271E5">
        <w:rPr>
          <w:rFonts w:ascii="Times New Roman" w:hAnsi="Times New Roman" w:cs="Times New Roman"/>
          <w:sz w:val="24"/>
          <w:szCs w:val="24"/>
        </w:rPr>
        <w:t xml:space="preserve">used </w:t>
      </w:r>
      <w:r w:rsidR="004271E5">
        <w:rPr>
          <w:rFonts w:ascii="Times New Roman" w:hAnsi="Times New Roman" w:cs="Times New Roman"/>
          <w:sz w:val="24"/>
          <w:szCs w:val="24"/>
        </w:rPr>
        <w:t xml:space="preserve">the </w:t>
      </w:r>
      <w:r w:rsidR="004271E5" w:rsidRPr="004271E5">
        <w:rPr>
          <w:rFonts w:ascii="Times New Roman" w:hAnsi="Times New Roman" w:cs="Times New Roman"/>
          <w:sz w:val="24"/>
          <w:szCs w:val="24"/>
        </w:rPr>
        <w:t xml:space="preserve">random forest </w:t>
      </w:r>
      <w:r w:rsidR="004271E5">
        <w:rPr>
          <w:rFonts w:ascii="Times New Roman" w:hAnsi="Times New Roman" w:cs="Times New Roman"/>
          <w:sz w:val="24"/>
          <w:szCs w:val="24"/>
        </w:rPr>
        <w:t xml:space="preserve">(RF) classifier </w:t>
      </w:r>
      <w:r w:rsidR="004271E5" w:rsidRPr="004271E5">
        <w:rPr>
          <w:rFonts w:ascii="Times New Roman" w:hAnsi="Times New Roman" w:cs="Times New Roman"/>
          <w:sz w:val="24"/>
          <w:szCs w:val="24"/>
        </w:rPr>
        <w:t xml:space="preserve">algorithm for ranking </w:t>
      </w:r>
      <w:r w:rsidR="00BB464D">
        <w:rPr>
          <w:rFonts w:ascii="Times New Roman" w:hAnsi="Times New Roman" w:cs="Times New Roman"/>
          <w:sz w:val="24"/>
          <w:szCs w:val="24"/>
        </w:rPr>
        <w:t>the features</w:t>
      </w:r>
      <w:r w:rsidR="004271E5" w:rsidRPr="004271E5">
        <w:rPr>
          <w:rFonts w:ascii="Times New Roman" w:hAnsi="Times New Roman" w:cs="Times New Roman"/>
          <w:sz w:val="24"/>
          <w:szCs w:val="24"/>
        </w:rPr>
        <w:t xml:space="preserve">. </w:t>
      </w:r>
      <w:r w:rsidR="008F1618">
        <w:rPr>
          <w:rFonts w:ascii="Times New Roman" w:hAnsi="Times New Roman" w:cs="Times New Roman"/>
          <w:sz w:val="24"/>
          <w:szCs w:val="24"/>
        </w:rPr>
        <w:t xml:space="preserve">RF algorithm, developed by </w:t>
      </w:r>
      <w:r w:rsidR="00B10E42" w:rsidRPr="00D54839">
        <w:rPr>
          <w:rFonts w:ascii="Times New Roman" w:hAnsi="Times New Roman" w:cs="Times New Roman"/>
          <w:sz w:val="24"/>
          <w:szCs w:val="24"/>
        </w:rPr>
        <w:t>Bre</w:t>
      </w:r>
      <w:r w:rsidR="00B10E42" w:rsidRPr="003F5712">
        <w:rPr>
          <w:rFonts w:ascii="Times New Roman" w:hAnsi="Times New Roman" w:cs="Times New Roman"/>
          <w:sz w:val="24"/>
          <w:szCs w:val="24"/>
        </w:rPr>
        <w:t xml:space="preserve">iman </w:t>
      </w:r>
      <w:r w:rsidR="00B10E42" w:rsidRPr="00D54839">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{"citationItems":[{"id":"ITEM-1","itemData":{"ISSN":"1573-0565","author":[{"dropping-particle":"","family":"Breiman","given":"Leo","non-dropping-particle":"","parse-names":false,"suffix":""}],"container-title":"Machine learning","id":"ITEM-1","issue":"1","issued":{"date-parts":[["2001"]]},"page":"5-32","publisher":"Springer","title":"Random forests","type":"article-journal","volume":"45"},"uris":["http://www.mendeley.com/documents/?uuid=77cc14cd-f4d1-456c-9f8d-e7ce81c65d3f","http://www.mendeley.com/documents/?uuid=a6cb7677-b731-48b5-a034-1d809a8648a2"]}],"mendeley":{"formattedCitation":"(Breiman, 2001)","manualFormatting":"(2001)","plainTextFormattedCitation":"(Breiman, 2001)","previouslyFormattedCitation":"(Breiman, 2001)"},"properties":{"noteIndex":0},"schema":"https://github.com/citation-style-language/schema/raw/master/csl-citation.json"}</w:instrText>
      </w:r>
      <w:r w:rsidR="00B10E42" w:rsidRPr="00D54839">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(2001)</w:t>
      </w:r>
      <w:r w:rsidR="00B10E42" w:rsidRPr="00D54839">
        <w:rPr>
          <w:rFonts w:ascii="Times New Roman" w:hAnsi="Times New Roman" w:cs="Times New Roman"/>
          <w:sz w:val="24"/>
          <w:szCs w:val="24"/>
        </w:rPr>
        <w:fldChar w:fldCharType="end"/>
      </w:r>
      <w:r w:rsidR="008F1618">
        <w:rPr>
          <w:rFonts w:ascii="Times New Roman" w:hAnsi="Times New Roman" w:cs="Times New Roman"/>
          <w:sz w:val="24"/>
          <w:szCs w:val="24"/>
        </w:rPr>
        <w:t xml:space="preserve">, </w:t>
      </w:r>
      <w:r w:rsidR="008F1618" w:rsidRPr="004271E5">
        <w:rPr>
          <w:rFonts w:ascii="Times New Roman" w:hAnsi="Times New Roman" w:cs="Times New Roman"/>
          <w:sz w:val="24"/>
          <w:szCs w:val="24"/>
        </w:rPr>
        <w:t>is a nonparametric</w:t>
      </w:r>
      <w:r w:rsidR="008F1618">
        <w:rPr>
          <w:rFonts w:ascii="Times New Roman" w:hAnsi="Times New Roman" w:cs="Times New Roman"/>
          <w:sz w:val="24"/>
          <w:szCs w:val="24"/>
        </w:rPr>
        <w:t xml:space="preserve"> learning algorithm that</w:t>
      </w:r>
      <w:r w:rsidR="004271E5" w:rsidRPr="004271E5">
        <w:rPr>
          <w:rFonts w:ascii="Times New Roman" w:hAnsi="Times New Roman" w:cs="Times New Roman"/>
          <w:sz w:val="24"/>
          <w:szCs w:val="24"/>
        </w:rPr>
        <w:t xml:space="preserve"> </w:t>
      </w:r>
      <w:r w:rsidR="008F1618">
        <w:rPr>
          <w:rFonts w:ascii="Times New Roman" w:hAnsi="Times New Roman" w:cs="Times New Roman"/>
          <w:sz w:val="24"/>
          <w:szCs w:val="24"/>
        </w:rPr>
        <w:t xml:space="preserve">generates </w:t>
      </w:r>
      <w:r w:rsidR="004271E5" w:rsidRPr="004271E5">
        <w:rPr>
          <w:rFonts w:ascii="Times New Roman" w:hAnsi="Times New Roman" w:cs="Times New Roman"/>
          <w:sz w:val="24"/>
          <w:szCs w:val="24"/>
        </w:rPr>
        <w:t>many classification trees</w:t>
      </w:r>
      <w:r w:rsidR="008F1618">
        <w:rPr>
          <w:rFonts w:ascii="Times New Roman" w:hAnsi="Times New Roman" w:cs="Times New Roman"/>
          <w:sz w:val="24"/>
          <w:szCs w:val="24"/>
        </w:rPr>
        <w:t xml:space="preserve"> by </w:t>
      </w:r>
      <w:r w:rsidR="004271E5" w:rsidRPr="004271E5">
        <w:rPr>
          <w:rFonts w:ascii="Times New Roman" w:hAnsi="Times New Roman" w:cs="Times New Roman"/>
          <w:sz w:val="24"/>
          <w:szCs w:val="24"/>
        </w:rPr>
        <w:t>bootstrap samples</w:t>
      </w:r>
      <w:r w:rsidR="008F1618">
        <w:rPr>
          <w:rFonts w:ascii="Times New Roman" w:hAnsi="Times New Roman" w:cs="Times New Roman"/>
          <w:sz w:val="24"/>
          <w:szCs w:val="24"/>
        </w:rPr>
        <w:t xml:space="preserve"> thereby</w:t>
      </w:r>
      <w:r w:rsidR="004271E5" w:rsidRPr="004271E5">
        <w:rPr>
          <w:rFonts w:ascii="Times New Roman" w:hAnsi="Times New Roman" w:cs="Times New Roman"/>
          <w:sz w:val="24"/>
          <w:szCs w:val="24"/>
        </w:rPr>
        <w:t xml:space="preserve"> </w:t>
      </w:r>
      <w:r w:rsidR="008F1618">
        <w:rPr>
          <w:rFonts w:ascii="Times New Roman" w:hAnsi="Times New Roman" w:cs="Times New Roman"/>
          <w:sz w:val="24"/>
          <w:szCs w:val="24"/>
        </w:rPr>
        <w:t xml:space="preserve">attempting to </w:t>
      </w:r>
      <w:r w:rsidR="004271E5" w:rsidRPr="004271E5">
        <w:rPr>
          <w:rFonts w:ascii="Times New Roman" w:hAnsi="Times New Roman" w:cs="Times New Roman"/>
          <w:sz w:val="24"/>
          <w:szCs w:val="24"/>
        </w:rPr>
        <w:t xml:space="preserve">improve the prediction performance. We have used Mean Decrease in Impurity (MDI) as the ranking criterion. MDI </w:t>
      </w:r>
      <w:r w:rsidR="00304003">
        <w:rPr>
          <w:rFonts w:ascii="Times New Roman" w:hAnsi="Times New Roman" w:cs="Times New Roman"/>
          <w:sz w:val="24"/>
          <w:szCs w:val="24"/>
        </w:rPr>
        <w:t>refers to</w:t>
      </w:r>
      <w:r w:rsidR="004271E5" w:rsidRPr="004271E5">
        <w:rPr>
          <w:rFonts w:ascii="Times New Roman" w:hAnsi="Times New Roman" w:cs="Times New Roman"/>
          <w:sz w:val="24"/>
          <w:szCs w:val="24"/>
        </w:rPr>
        <w:t xml:space="preserve"> the </w:t>
      </w:r>
      <w:r w:rsidR="00304003">
        <w:rPr>
          <w:rFonts w:ascii="Times New Roman" w:hAnsi="Times New Roman" w:cs="Times New Roman"/>
          <w:sz w:val="24"/>
          <w:szCs w:val="24"/>
        </w:rPr>
        <w:t xml:space="preserve">mean </w:t>
      </w:r>
      <w:r w:rsidR="004271E5" w:rsidRPr="004271E5">
        <w:rPr>
          <w:rFonts w:ascii="Times New Roman" w:hAnsi="Times New Roman" w:cs="Times New Roman"/>
          <w:sz w:val="24"/>
          <w:szCs w:val="24"/>
        </w:rPr>
        <w:t xml:space="preserve">total decrease </w:t>
      </w:r>
      <w:r w:rsidR="00304003">
        <w:rPr>
          <w:rFonts w:ascii="Times New Roman" w:hAnsi="Times New Roman" w:cs="Times New Roman"/>
          <w:sz w:val="24"/>
          <w:szCs w:val="24"/>
        </w:rPr>
        <w:t xml:space="preserve">(considering all trees) </w:t>
      </w:r>
      <w:r w:rsidR="004271E5" w:rsidRPr="004271E5">
        <w:rPr>
          <w:rFonts w:ascii="Times New Roman" w:hAnsi="Times New Roman" w:cs="Times New Roman"/>
          <w:sz w:val="24"/>
          <w:szCs w:val="24"/>
        </w:rPr>
        <w:t xml:space="preserve">in node impurities </w:t>
      </w:r>
      <w:r w:rsidR="00304003">
        <w:rPr>
          <w:rFonts w:ascii="Times New Roman" w:hAnsi="Times New Roman" w:cs="Times New Roman"/>
          <w:sz w:val="24"/>
          <w:szCs w:val="24"/>
        </w:rPr>
        <w:t>from splitting on the variable</w:t>
      </w:r>
      <w:r w:rsidR="004271E5" w:rsidRPr="004271E5">
        <w:rPr>
          <w:rFonts w:ascii="Times New Roman" w:hAnsi="Times New Roman" w:cs="Times New Roman"/>
          <w:sz w:val="24"/>
          <w:szCs w:val="24"/>
        </w:rPr>
        <w:t xml:space="preserve">. </w:t>
      </w:r>
      <w:r w:rsidR="00304003">
        <w:rPr>
          <w:rFonts w:ascii="Times New Roman" w:hAnsi="Times New Roman" w:cs="Times New Roman"/>
          <w:sz w:val="24"/>
          <w:szCs w:val="24"/>
        </w:rPr>
        <w:t>T</w:t>
      </w:r>
      <w:r w:rsidR="004271E5" w:rsidRPr="004271E5">
        <w:rPr>
          <w:rFonts w:ascii="Times New Roman" w:hAnsi="Times New Roman" w:cs="Times New Roman"/>
          <w:sz w:val="24"/>
          <w:szCs w:val="24"/>
        </w:rPr>
        <w:t xml:space="preserve">he node impurity is measured </w:t>
      </w:r>
      <w:r w:rsidR="00304003">
        <w:rPr>
          <w:rFonts w:ascii="Times New Roman" w:hAnsi="Times New Roman" w:cs="Times New Roman"/>
          <w:sz w:val="24"/>
          <w:szCs w:val="24"/>
        </w:rPr>
        <w:t xml:space="preserve">by </w:t>
      </w:r>
      <w:r w:rsidR="00304003" w:rsidRPr="004271E5">
        <w:rPr>
          <w:rFonts w:ascii="Times New Roman" w:hAnsi="Times New Roman" w:cs="Times New Roman"/>
          <w:sz w:val="24"/>
          <w:szCs w:val="24"/>
        </w:rPr>
        <w:t>a statis</w:t>
      </w:r>
      <w:r w:rsidR="00304003">
        <w:rPr>
          <w:rFonts w:ascii="Times New Roman" w:hAnsi="Times New Roman" w:cs="Times New Roman"/>
          <w:sz w:val="24"/>
          <w:szCs w:val="24"/>
        </w:rPr>
        <w:t>tical measure of distribution, namely,</w:t>
      </w:r>
      <w:r w:rsidR="004271E5" w:rsidRPr="004271E5">
        <w:rPr>
          <w:rFonts w:ascii="Times New Roman" w:hAnsi="Times New Roman" w:cs="Times New Roman"/>
          <w:sz w:val="24"/>
          <w:szCs w:val="24"/>
        </w:rPr>
        <w:t xml:space="preserve"> Gini index</w:t>
      </w:r>
      <w:r w:rsidR="002D1E89">
        <w:rPr>
          <w:rFonts w:ascii="Times New Roman" w:hAnsi="Times New Roman" w:cs="Times New Roman"/>
          <w:sz w:val="24"/>
          <w:szCs w:val="24"/>
        </w:rPr>
        <w:t xml:space="preserve">. </w:t>
      </w:r>
      <w:r w:rsidR="00304003">
        <w:rPr>
          <w:rFonts w:ascii="Times New Roman" w:hAnsi="Times New Roman" w:cs="Times New Roman"/>
          <w:sz w:val="24"/>
          <w:szCs w:val="24"/>
        </w:rPr>
        <w:t>H</w:t>
      </w:r>
      <w:r w:rsidR="004271E5" w:rsidRPr="004271E5">
        <w:rPr>
          <w:rFonts w:ascii="Times New Roman" w:hAnsi="Times New Roman" w:cs="Times New Roman"/>
          <w:sz w:val="24"/>
          <w:szCs w:val="24"/>
        </w:rPr>
        <w:t>igher value of MDI</w:t>
      </w:r>
      <w:r w:rsidR="00304003">
        <w:rPr>
          <w:rFonts w:ascii="Times New Roman" w:hAnsi="Times New Roman" w:cs="Times New Roman"/>
          <w:sz w:val="24"/>
          <w:szCs w:val="24"/>
        </w:rPr>
        <w:t xml:space="preserve"> indicates a</w:t>
      </w:r>
      <w:r w:rsidR="004271E5" w:rsidRPr="004271E5">
        <w:rPr>
          <w:rFonts w:ascii="Times New Roman" w:hAnsi="Times New Roman" w:cs="Times New Roman"/>
          <w:sz w:val="24"/>
          <w:szCs w:val="24"/>
        </w:rPr>
        <w:t xml:space="preserve"> better feature. </w:t>
      </w:r>
    </w:p>
    <w:p w14:paraId="3D29821B" w14:textId="2AA23259" w:rsidR="00BB464D" w:rsidRPr="004271E5" w:rsidRDefault="00BB464D" w:rsidP="008E0C7A">
      <w:pPr>
        <w:spacing w:line="480" w:lineRule="auto"/>
        <w:jc w:val="both"/>
        <w:rPr>
          <w:rFonts w:ascii="Times New Roman" w:hAnsi="Times New Roman" w:cs="Times New Roman"/>
          <w:sz w:val="24"/>
          <w:szCs w:val="24"/>
        </w:rPr>
      </w:pPr>
      <w:r>
        <w:rPr>
          <w:rFonts w:ascii="Times New Roman" w:hAnsi="Times New Roman" w:cs="Times New Roman"/>
          <w:sz w:val="24"/>
          <w:szCs w:val="24"/>
        </w:rPr>
        <w:t>Once</w:t>
      </w:r>
      <w:r w:rsidR="004271E5" w:rsidRPr="004271E5">
        <w:rPr>
          <w:rFonts w:ascii="Times New Roman" w:hAnsi="Times New Roman" w:cs="Times New Roman"/>
          <w:sz w:val="24"/>
          <w:szCs w:val="24"/>
        </w:rPr>
        <w:t xml:space="preserve"> all the features are ranked, we tr</w:t>
      </w:r>
      <w:r>
        <w:rPr>
          <w:rFonts w:ascii="Times New Roman" w:hAnsi="Times New Roman" w:cs="Times New Roman"/>
          <w:sz w:val="24"/>
          <w:szCs w:val="24"/>
        </w:rPr>
        <w:t>y</w:t>
      </w:r>
      <w:r w:rsidR="004271E5" w:rsidRPr="004271E5">
        <w:rPr>
          <w:rFonts w:ascii="Times New Roman" w:hAnsi="Times New Roman" w:cs="Times New Roman"/>
          <w:sz w:val="24"/>
          <w:szCs w:val="24"/>
        </w:rPr>
        <w:t xml:space="preserve"> to find the best subset of features </w:t>
      </w:r>
      <w:r>
        <w:rPr>
          <w:rFonts w:ascii="Times New Roman" w:hAnsi="Times New Roman" w:cs="Times New Roman"/>
          <w:sz w:val="24"/>
          <w:szCs w:val="24"/>
        </w:rPr>
        <w:t>for our classification task at hand</w:t>
      </w:r>
      <w:r w:rsidR="004271E5" w:rsidRPr="004271E5">
        <w:rPr>
          <w:rFonts w:ascii="Times New Roman" w:hAnsi="Times New Roman" w:cs="Times New Roman"/>
          <w:sz w:val="24"/>
          <w:szCs w:val="24"/>
        </w:rPr>
        <w:t xml:space="preserve">. We </w:t>
      </w:r>
      <w:r>
        <w:rPr>
          <w:rFonts w:ascii="Times New Roman" w:hAnsi="Times New Roman" w:cs="Times New Roman"/>
          <w:sz w:val="24"/>
          <w:szCs w:val="24"/>
        </w:rPr>
        <w:t xml:space="preserve">proceed iteratively as follows. We </w:t>
      </w:r>
      <w:r w:rsidR="004271E5" w:rsidRPr="004271E5">
        <w:rPr>
          <w:rFonts w:ascii="Times New Roman" w:hAnsi="Times New Roman" w:cs="Times New Roman"/>
          <w:sz w:val="24"/>
          <w:szCs w:val="24"/>
        </w:rPr>
        <w:t>t</w:t>
      </w:r>
      <w:r>
        <w:rPr>
          <w:rFonts w:ascii="Times New Roman" w:hAnsi="Times New Roman" w:cs="Times New Roman"/>
          <w:sz w:val="24"/>
          <w:szCs w:val="24"/>
        </w:rPr>
        <w:t>ake</w:t>
      </w:r>
      <w:r w:rsidR="004271E5" w:rsidRPr="004271E5">
        <w:rPr>
          <w:rFonts w:ascii="Times New Roman" w:hAnsi="Times New Roman" w:cs="Times New Roman"/>
          <w:sz w:val="24"/>
          <w:szCs w:val="24"/>
        </w:rPr>
        <w:t xml:space="preserve"> the mo</w:t>
      </w:r>
      <w:r>
        <w:rPr>
          <w:rFonts w:ascii="Times New Roman" w:hAnsi="Times New Roman" w:cs="Times New Roman"/>
          <w:sz w:val="24"/>
          <w:szCs w:val="24"/>
        </w:rPr>
        <w:t>st important feature and train</w:t>
      </w:r>
      <w:r w:rsidR="002D1E89">
        <w:rPr>
          <w:rFonts w:ascii="Times New Roman" w:hAnsi="Times New Roman" w:cs="Times New Roman"/>
          <w:sz w:val="24"/>
          <w:szCs w:val="24"/>
        </w:rPr>
        <w:t xml:space="preserve"> </w:t>
      </w:r>
      <w:ins w:id="273" w:author="Author" w:date="2021-07-25T16:44:00Z">
        <w:r w:rsidR="008E0C7A">
          <w:rPr>
            <w:rFonts w:ascii="Times New Roman" w:hAnsi="Times New Roman" w:cs="Times New Roman"/>
            <w:sz w:val="24"/>
            <w:szCs w:val="24"/>
          </w:rPr>
          <w:t xml:space="preserve">(through cross validation) </w:t>
        </w:r>
      </w:ins>
      <w:r w:rsidR="002D1E89">
        <w:rPr>
          <w:rFonts w:ascii="Times New Roman" w:hAnsi="Times New Roman" w:cs="Times New Roman"/>
          <w:sz w:val="24"/>
          <w:szCs w:val="24"/>
        </w:rPr>
        <w:t xml:space="preserve">and </w:t>
      </w:r>
      <w:commentRangeStart w:id="274"/>
      <w:commentRangeStart w:id="275"/>
      <w:r w:rsidR="002D1E89">
        <w:rPr>
          <w:rFonts w:ascii="Times New Roman" w:hAnsi="Times New Roman" w:cs="Times New Roman"/>
          <w:sz w:val="24"/>
          <w:szCs w:val="24"/>
        </w:rPr>
        <w:t>evaluate</w:t>
      </w:r>
      <w:commentRangeEnd w:id="274"/>
      <w:r w:rsidR="00E32D1C">
        <w:rPr>
          <w:rStyle w:val="CommentReference"/>
          <w:rtl/>
        </w:rPr>
        <w:commentReference w:id="274"/>
      </w:r>
      <w:commentRangeEnd w:id="275"/>
      <w:r w:rsidR="001309A5">
        <w:rPr>
          <w:rStyle w:val="CommentReference"/>
        </w:rPr>
        <w:commentReference w:id="275"/>
      </w:r>
      <w:r w:rsidR="004271E5" w:rsidRPr="004271E5">
        <w:rPr>
          <w:rFonts w:ascii="Times New Roman" w:hAnsi="Times New Roman" w:cs="Times New Roman"/>
          <w:sz w:val="24"/>
          <w:szCs w:val="24"/>
        </w:rPr>
        <w:t xml:space="preserve"> </w:t>
      </w:r>
      <w:del w:id="276" w:author="Author" w:date="2021-07-25T16:44:00Z">
        <w:r w:rsidR="004271E5" w:rsidRPr="004271E5" w:rsidDel="008E0C7A">
          <w:rPr>
            <w:rFonts w:ascii="Times New Roman" w:hAnsi="Times New Roman" w:cs="Times New Roman"/>
            <w:sz w:val="24"/>
            <w:szCs w:val="24"/>
          </w:rPr>
          <w:delText xml:space="preserve">a </w:delText>
        </w:r>
      </w:del>
      <w:ins w:id="277" w:author="Author" w:date="2021-07-25T16:44:00Z">
        <w:r w:rsidR="008E0C7A">
          <w:rPr>
            <w:rFonts w:ascii="Times New Roman" w:hAnsi="Times New Roman" w:cs="Times New Roman"/>
            <w:sz w:val="24"/>
            <w:szCs w:val="24"/>
          </w:rPr>
          <w:t>our</w:t>
        </w:r>
        <w:r w:rsidR="008E0C7A" w:rsidRPr="004271E5">
          <w:rPr>
            <w:rFonts w:ascii="Times New Roman" w:hAnsi="Times New Roman" w:cs="Times New Roman"/>
            <w:sz w:val="24"/>
            <w:szCs w:val="24"/>
          </w:rPr>
          <w:t xml:space="preserve"> </w:t>
        </w:r>
      </w:ins>
      <w:r w:rsidR="004271E5" w:rsidRPr="004271E5">
        <w:rPr>
          <w:rFonts w:ascii="Times New Roman" w:hAnsi="Times New Roman" w:cs="Times New Roman"/>
          <w:sz w:val="24"/>
          <w:szCs w:val="24"/>
        </w:rPr>
        <w:t>model</w:t>
      </w:r>
      <w:ins w:id="278" w:author="Author" w:date="2021-07-25T16:44:00Z">
        <w:r w:rsidR="008E0C7A">
          <w:rPr>
            <w:rFonts w:ascii="Times New Roman" w:hAnsi="Times New Roman" w:cs="Times New Roman"/>
            <w:sz w:val="24"/>
            <w:szCs w:val="24"/>
          </w:rPr>
          <w:t>s</w:t>
        </w:r>
      </w:ins>
      <w:r w:rsidR="004271E5" w:rsidRPr="004271E5">
        <w:rPr>
          <w:rFonts w:ascii="Times New Roman" w:hAnsi="Times New Roman" w:cs="Times New Roman"/>
          <w:sz w:val="24"/>
          <w:szCs w:val="24"/>
        </w:rPr>
        <w:t>. Then</w:t>
      </w:r>
      <w:r>
        <w:rPr>
          <w:rFonts w:ascii="Times New Roman" w:hAnsi="Times New Roman" w:cs="Times New Roman"/>
          <w:sz w:val="24"/>
          <w:szCs w:val="24"/>
        </w:rPr>
        <w:t xml:space="preserve"> we extend</w:t>
      </w:r>
      <w:r w:rsidR="004271E5" w:rsidRPr="004271E5">
        <w:rPr>
          <w:rFonts w:ascii="Times New Roman" w:hAnsi="Times New Roman" w:cs="Times New Roman"/>
          <w:sz w:val="24"/>
          <w:szCs w:val="24"/>
        </w:rPr>
        <w:t xml:space="preserve"> our feature set by including the second most important feature and so on. For each feature set we </w:t>
      </w:r>
      <w:r>
        <w:rPr>
          <w:rFonts w:ascii="Times New Roman" w:hAnsi="Times New Roman" w:cs="Times New Roman"/>
          <w:sz w:val="24"/>
          <w:szCs w:val="24"/>
        </w:rPr>
        <w:t xml:space="preserve">have </w:t>
      </w:r>
      <w:r w:rsidR="004271E5" w:rsidRPr="004271E5">
        <w:rPr>
          <w:rFonts w:ascii="Times New Roman" w:hAnsi="Times New Roman" w:cs="Times New Roman"/>
          <w:sz w:val="24"/>
          <w:szCs w:val="24"/>
        </w:rPr>
        <w:t>trained our model with several classifiers such as Random Forest, Support Vector Machine (SVM) etc</w:t>
      </w:r>
      <w:r w:rsidR="0068685B">
        <w:rPr>
          <w:rFonts w:ascii="Times New Roman" w:hAnsi="Times New Roman" w:cs="Times New Roman"/>
          <w:sz w:val="24"/>
          <w:szCs w:val="24"/>
        </w:rPr>
        <w:t>.</w:t>
      </w:r>
      <w:del w:id="279" w:author="Author" w:date="2021-07-11T00:11:00Z">
        <w:r w:rsidR="00304003" w:rsidDel="00E32D1C">
          <w:rPr>
            <w:rFonts w:ascii="Times New Roman" w:hAnsi="Times New Roman" w:cs="Times New Roman"/>
            <w:sz w:val="24"/>
            <w:szCs w:val="24"/>
          </w:rPr>
          <w:delText xml:space="preserve"> </w:delText>
        </w:r>
        <w:r w:rsidR="004F5C6D" w:rsidDel="00E32D1C">
          <w:rPr>
            <w:rFonts w:ascii="Times New Roman" w:hAnsi="Times New Roman" w:cs="Times New Roman"/>
            <w:sz w:val="24"/>
            <w:szCs w:val="24"/>
          </w:rPr>
          <w:fldChar w:fldCharType="begin" w:fldLock="1"/>
        </w:r>
        <w:r w:rsidR="00BA1151" w:rsidDel="00E32D1C">
          <w:rPr>
            <w:rFonts w:ascii="Times New Roman" w:hAnsi="Times New Roman" w:cs="Times New Roman"/>
            <w:sz w:val="24"/>
            <w:szCs w:val="24"/>
          </w:rPr>
          <w:delInstrText>ADDIN CSL_CITATION {"citationItems":[{"id":"ITEM-1","itemData":{"DOI":"10.1007/BF00994018","ISSN":"0885-6125","author":[{"dropping-particle":"","family":"Cortes","given":"Corinna","non-dropping-particle":"","parse-names":false,"suffix":""},{"dropping-particle":"","family":"Vapnik","given":"Vladimir","non-dropping-particle":"","parse-names":false,"suffix":""}],"container-title":"Machine Learning","id":"ITEM-1","issue":"3","issued":{"date-parts":[["1995","9"]]},"page":"273-297","title":"Support-vector networks","type":"article-journal","volume":"20"},"uris":["http://www.mendeley.com/documents/?uuid=5cb05e78-b5b4-4e78-a305-b54d23c48fe1"]}],"mendeley":{"formattedCitation":"(Cortes and Vapnik, 1995)","plainTextFormattedCitation":"(Cortes and Vapnik, 1995)","previouslyFormattedCitation":"(Cortes and Vapnik, 1995)"},"properties":{"noteIndex":0},"schema":"https://github.com/citation-style-language/schema/raw/master/csl-citation.json"}</w:delInstrText>
        </w:r>
        <w:r w:rsidR="004F5C6D" w:rsidDel="00E32D1C">
          <w:rPr>
            <w:rFonts w:ascii="Times New Roman" w:hAnsi="Times New Roman" w:cs="Times New Roman"/>
            <w:sz w:val="24"/>
            <w:szCs w:val="24"/>
          </w:rPr>
          <w:fldChar w:fldCharType="separate"/>
        </w:r>
        <w:r w:rsidR="003E5F52" w:rsidRPr="003E5F52" w:rsidDel="00E32D1C">
          <w:rPr>
            <w:rFonts w:ascii="Times New Roman" w:hAnsi="Times New Roman" w:cs="Times New Roman"/>
            <w:noProof/>
            <w:sz w:val="24"/>
            <w:szCs w:val="24"/>
          </w:rPr>
          <w:delText>(Cortes and Vapnik, 1995)</w:delText>
        </w:r>
        <w:r w:rsidR="004F5C6D" w:rsidDel="00E32D1C">
          <w:rPr>
            <w:rFonts w:ascii="Times New Roman" w:hAnsi="Times New Roman" w:cs="Times New Roman"/>
            <w:sz w:val="24"/>
            <w:szCs w:val="24"/>
          </w:rPr>
          <w:fldChar w:fldCharType="end"/>
        </w:r>
      </w:del>
      <w:r w:rsidR="004271E5" w:rsidRPr="004271E5">
        <w:rPr>
          <w:rFonts w:ascii="Times New Roman" w:hAnsi="Times New Roman" w:cs="Times New Roman"/>
          <w:sz w:val="24"/>
          <w:szCs w:val="24"/>
        </w:rPr>
        <w:t xml:space="preserve">. Based on different evaluation metrics discussed later on this section, we </w:t>
      </w:r>
      <w:r>
        <w:rPr>
          <w:rFonts w:ascii="Times New Roman" w:hAnsi="Times New Roman" w:cs="Times New Roman"/>
          <w:sz w:val="24"/>
          <w:szCs w:val="24"/>
        </w:rPr>
        <w:t xml:space="preserve">have </w:t>
      </w:r>
      <w:r w:rsidR="004271E5" w:rsidRPr="004271E5">
        <w:rPr>
          <w:rFonts w:ascii="Times New Roman" w:hAnsi="Times New Roman" w:cs="Times New Roman"/>
          <w:sz w:val="24"/>
          <w:szCs w:val="24"/>
        </w:rPr>
        <w:t>found the best subset of features.</w:t>
      </w:r>
      <w:r>
        <w:rPr>
          <w:rFonts w:ascii="Times New Roman" w:hAnsi="Times New Roman" w:cs="Times New Roman"/>
          <w:sz w:val="24"/>
          <w:szCs w:val="24"/>
        </w:rPr>
        <w:t xml:space="preserve"> Notably, w</w:t>
      </w:r>
      <w:r w:rsidRPr="004271E5">
        <w:rPr>
          <w:rFonts w:ascii="Times New Roman" w:hAnsi="Times New Roman" w:cs="Times New Roman"/>
          <w:sz w:val="24"/>
          <w:szCs w:val="24"/>
        </w:rPr>
        <w:t xml:space="preserve">e have also used R package ‘leaps’ </w:t>
      </w:r>
      <w:r w:rsidR="004F5C6D">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{"citationItems":[{"id":"ITEM-1","itemData":{"author":[{"dropping-particle":"","family":"Lumley","given":"Thomas","non-dropping-particle":"","parse-names":false,"suffix":""},{"dropping-particle":"","family":"Lumley","given":"Maintainer Thomas","non-dropping-particle":"","parse-names":false,"suffix":""}],"container-title":"Regression Subset Selection. Thomas Lumley Based on Fortran Code by Alan Miller. Available online: http://CRAN. R-project. org/package= leaps (accessed on 18 March 2018)","id":"ITEM-1","issued":{"date-parts":[["2013"]]},"title":"Package ‘leaps’","type":"article-journal"},"uris":["http://www.mendeley.com/documents/?uuid=397ff6cf-bb4f-49cd-96f4-6f77f4ea3940"]}],"mendeley":{"formattedCitation":"(Lumley and Lumley, 2013)","plainTextFormattedCitation":"(Lumley and Lumley, 2013)","previouslyFormattedCitation":"(Lumley and Lumley, 2013)"},"properties":{"noteIndex":0},"schema":"https://github.com/citation-style-language/schema/raw/master/csl-citation.json"}</w:instrText>
      </w:r>
      <w:r w:rsidR="004F5C6D">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(Lumley and Lumley, 2013)</w:t>
      </w:r>
      <w:r w:rsidR="004F5C6D">
        <w:rPr>
          <w:rFonts w:ascii="Times New Roman" w:hAnsi="Times New Roman" w:cs="Times New Roman"/>
          <w:sz w:val="24"/>
          <w:szCs w:val="24"/>
        </w:rPr>
        <w:fldChar w:fldCharType="end"/>
      </w:r>
      <w:r w:rsidR="004F5C6D">
        <w:rPr>
          <w:rFonts w:ascii="Times New Roman" w:hAnsi="Times New Roman" w:cs="Times New Roman"/>
          <w:sz w:val="24"/>
          <w:szCs w:val="24"/>
        </w:rPr>
        <w:t xml:space="preserve"> </w:t>
      </w:r>
      <w:r w:rsidRPr="004271E5">
        <w:rPr>
          <w:rFonts w:ascii="Times New Roman" w:hAnsi="Times New Roman" w:cs="Times New Roman"/>
          <w:sz w:val="24"/>
          <w:szCs w:val="24"/>
        </w:rPr>
        <w:t xml:space="preserve">for finding the best subset </w:t>
      </w:r>
      <w:r>
        <w:rPr>
          <w:rFonts w:ascii="Times New Roman" w:hAnsi="Times New Roman" w:cs="Times New Roman"/>
          <w:sz w:val="24"/>
          <w:szCs w:val="24"/>
        </w:rPr>
        <w:t>of</w:t>
      </w:r>
      <w:r w:rsidRPr="004271E5">
        <w:rPr>
          <w:rFonts w:ascii="Times New Roman" w:hAnsi="Times New Roman" w:cs="Times New Roman"/>
          <w:sz w:val="24"/>
          <w:szCs w:val="24"/>
        </w:rPr>
        <w:t xml:space="preserve"> features. </w:t>
      </w:r>
      <w:r>
        <w:rPr>
          <w:rFonts w:ascii="Times New Roman" w:hAnsi="Times New Roman" w:cs="Times New Roman"/>
          <w:sz w:val="24"/>
          <w:szCs w:val="24"/>
        </w:rPr>
        <w:t>However,</w:t>
      </w:r>
      <w:r w:rsidRPr="004271E5">
        <w:rPr>
          <w:rFonts w:ascii="Times New Roman" w:hAnsi="Times New Roman" w:cs="Times New Roman"/>
          <w:sz w:val="24"/>
          <w:szCs w:val="24"/>
        </w:rPr>
        <w:t xml:space="preserve"> ranking with random forest seems to </w:t>
      </w:r>
      <w:r>
        <w:rPr>
          <w:rFonts w:ascii="Times New Roman" w:hAnsi="Times New Roman" w:cs="Times New Roman"/>
          <w:sz w:val="24"/>
          <w:szCs w:val="24"/>
        </w:rPr>
        <w:t xml:space="preserve">have </w:t>
      </w:r>
      <w:r w:rsidRPr="004271E5">
        <w:rPr>
          <w:rFonts w:ascii="Times New Roman" w:hAnsi="Times New Roman" w:cs="Times New Roman"/>
          <w:sz w:val="24"/>
          <w:szCs w:val="24"/>
        </w:rPr>
        <w:t>serve</w:t>
      </w:r>
      <w:r>
        <w:rPr>
          <w:rFonts w:ascii="Times New Roman" w:hAnsi="Times New Roman" w:cs="Times New Roman"/>
          <w:sz w:val="24"/>
          <w:szCs w:val="24"/>
        </w:rPr>
        <w:t>d</w:t>
      </w:r>
      <w:r w:rsidRPr="004271E5">
        <w:rPr>
          <w:rFonts w:ascii="Times New Roman" w:hAnsi="Times New Roman" w:cs="Times New Roman"/>
          <w:sz w:val="24"/>
          <w:szCs w:val="24"/>
        </w:rPr>
        <w:t xml:space="preserve"> our purpose better.</w:t>
      </w:r>
    </w:p>
    <w:p w14:paraId="09BCC40B" w14:textId="3FB0BB04" w:rsidR="004271E5" w:rsidRDefault="00B964E7" w:rsidP="00C328EF">
      <w:pPr>
        <w:pStyle w:val="Heading2"/>
        <w:spacing w:line="480" w:lineRule="auto"/>
      </w:pPr>
      <w:r>
        <w:t xml:space="preserve">2.3.2 </w:t>
      </w:r>
      <w:r w:rsidR="004271E5">
        <w:t xml:space="preserve">Training </w:t>
      </w:r>
      <w:r w:rsidR="002D1E89">
        <w:t xml:space="preserve">the </w:t>
      </w:r>
      <w:r w:rsidR="005B38E4">
        <w:t xml:space="preserve">Classification </w:t>
      </w:r>
      <w:r w:rsidR="004271E5">
        <w:t>Model</w:t>
      </w:r>
    </w:p>
    <w:p w14:paraId="7CD5128D" w14:textId="4B84F7E0" w:rsidR="002C14BF" w:rsidRDefault="004271E5" w:rsidP="00E507E1">
      <w:pPr>
        <w:spacing w:line="480" w:lineRule="auto"/>
        <w:jc w:val="both"/>
        <w:rPr>
          <w:rFonts w:ascii="Times New Roman" w:hAnsi="Times New Roman" w:cs="Times New Roman"/>
          <w:sz w:val="24"/>
          <w:szCs w:val="24"/>
        </w:rPr>
      </w:pPr>
      <w:r w:rsidRPr="004271E5">
        <w:rPr>
          <w:rFonts w:ascii="Times New Roman" w:hAnsi="Times New Roman" w:cs="Times New Roman"/>
          <w:sz w:val="24"/>
          <w:szCs w:val="24"/>
        </w:rPr>
        <w:t xml:space="preserve">We </w:t>
      </w:r>
      <w:r w:rsidR="002C14BF">
        <w:rPr>
          <w:rFonts w:ascii="Times New Roman" w:hAnsi="Times New Roman" w:cs="Times New Roman"/>
          <w:sz w:val="24"/>
          <w:szCs w:val="24"/>
        </w:rPr>
        <w:t xml:space="preserve">have </w:t>
      </w:r>
      <w:r w:rsidRPr="004271E5">
        <w:rPr>
          <w:rFonts w:ascii="Times New Roman" w:hAnsi="Times New Roman" w:cs="Times New Roman"/>
          <w:sz w:val="24"/>
          <w:szCs w:val="24"/>
        </w:rPr>
        <w:t>trained our mo</w:t>
      </w:r>
      <w:r w:rsidR="002C14BF">
        <w:rPr>
          <w:rFonts w:ascii="Times New Roman" w:hAnsi="Times New Roman" w:cs="Times New Roman"/>
          <w:sz w:val="24"/>
          <w:szCs w:val="24"/>
        </w:rPr>
        <w:t>del with different classifiers and</w:t>
      </w:r>
      <w:r w:rsidRPr="004271E5">
        <w:rPr>
          <w:rFonts w:ascii="Times New Roman" w:hAnsi="Times New Roman" w:cs="Times New Roman"/>
          <w:sz w:val="24"/>
          <w:szCs w:val="24"/>
        </w:rPr>
        <w:t xml:space="preserve"> </w:t>
      </w:r>
      <w:r w:rsidR="002C14BF">
        <w:rPr>
          <w:rFonts w:ascii="Times New Roman" w:hAnsi="Times New Roman" w:cs="Times New Roman"/>
          <w:sz w:val="24"/>
          <w:szCs w:val="24"/>
        </w:rPr>
        <w:t xml:space="preserve">have </w:t>
      </w:r>
      <w:r w:rsidRPr="004271E5">
        <w:rPr>
          <w:rFonts w:ascii="Times New Roman" w:hAnsi="Times New Roman" w:cs="Times New Roman"/>
          <w:sz w:val="24"/>
          <w:szCs w:val="24"/>
        </w:rPr>
        <w:t xml:space="preserve">applied </w:t>
      </w:r>
      <w:r w:rsidR="007464F6" w:rsidRPr="007464F6">
        <w:rPr>
          <w:rFonts w:ascii="Times New Roman" w:hAnsi="Times New Roman" w:cs="Times New Roman"/>
          <w:i/>
          <w:iCs/>
          <w:sz w:val="24"/>
          <w:szCs w:val="24"/>
        </w:rPr>
        <w:t>K</w:t>
      </w:r>
      <w:r w:rsidRPr="004271E5">
        <w:rPr>
          <w:rFonts w:ascii="Times New Roman" w:hAnsi="Times New Roman" w:cs="Times New Roman"/>
          <w:sz w:val="24"/>
          <w:szCs w:val="24"/>
        </w:rPr>
        <w:t>-fold cross validation</w:t>
      </w:r>
      <w:r w:rsidR="00534BC8">
        <w:rPr>
          <w:rFonts w:ascii="Times New Roman" w:hAnsi="Times New Roman" w:cs="Times New Roman"/>
          <w:sz w:val="24"/>
          <w:szCs w:val="24"/>
        </w:rPr>
        <w:t xml:space="preserve">, where </w:t>
      </w:r>
      <w:r w:rsidRPr="004271E5">
        <w:rPr>
          <w:rFonts w:ascii="Times New Roman" w:hAnsi="Times New Roman" w:cs="Times New Roman"/>
          <w:sz w:val="24"/>
          <w:szCs w:val="24"/>
        </w:rPr>
        <w:t xml:space="preserve">the training dataset is </w:t>
      </w:r>
      <w:r w:rsidR="00534BC8">
        <w:rPr>
          <w:rFonts w:ascii="Times New Roman" w:hAnsi="Times New Roman" w:cs="Times New Roman"/>
          <w:sz w:val="24"/>
          <w:szCs w:val="24"/>
        </w:rPr>
        <w:t xml:space="preserve">first </w:t>
      </w:r>
      <w:r w:rsidR="00E507E1">
        <w:rPr>
          <w:rFonts w:ascii="Times New Roman" w:hAnsi="Times New Roman" w:cs="Times New Roman"/>
          <w:sz w:val="24"/>
          <w:szCs w:val="24"/>
        </w:rPr>
        <w:t>partitioned</w:t>
      </w:r>
      <w:r w:rsidRPr="004271E5">
        <w:rPr>
          <w:rFonts w:ascii="Times New Roman" w:hAnsi="Times New Roman" w:cs="Times New Roman"/>
          <w:sz w:val="24"/>
          <w:szCs w:val="24"/>
        </w:rPr>
        <w:t xml:space="preserve"> into </w:t>
      </w:r>
      <w:r w:rsidR="00534BC8" w:rsidRPr="00534BC8">
        <w:rPr>
          <w:rFonts w:ascii="Times New Roman" w:hAnsi="Times New Roman" w:cs="Times New Roman"/>
          <w:i/>
          <w:iCs/>
          <w:sz w:val="24"/>
          <w:szCs w:val="24"/>
        </w:rPr>
        <w:t>K</w:t>
      </w:r>
      <w:r w:rsidRPr="004271E5">
        <w:rPr>
          <w:rFonts w:ascii="Times New Roman" w:hAnsi="Times New Roman" w:cs="Times New Roman"/>
          <w:sz w:val="24"/>
          <w:szCs w:val="24"/>
        </w:rPr>
        <w:t xml:space="preserve"> equal</w:t>
      </w:r>
      <w:r w:rsidR="00534BC8">
        <w:rPr>
          <w:rFonts w:ascii="Times New Roman" w:hAnsi="Times New Roman" w:cs="Times New Roman"/>
          <w:sz w:val="24"/>
          <w:szCs w:val="24"/>
        </w:rPr>
        <w:t>-sized</w:t>
      </w:r>
      <w:r w:rsidRPr="004271E5">
        <w:rPr>
          <w:rFonts w:ascii="Times New Roman" w:hAnsi="Times New Roman" w:cs="Times New Roman"/>
          <w:sz w:val="24"/>
          <w:szCs w:val="24"/>
        </w:rPr>
        <w:t xml:space="preserve"> </w:t>
      </w:r>
      <w:r w:rsidR="00534BC8">
        <w:rPr>
          <w:rFonts w:ascii="Times New Roman" w:hAnsi="Times New Roman" w:cs="Times New Roman"/>
          <w:sz w:val="24"/>
          <w:szCs w:val="24"/>
        </w:rPr>
        <w:t xml:space="preserve">subsets in order to </w:t>
      </w:r>
      <w:r w:rsidR="00E507E1">
        <w:rPr>
          <w:rFonts w:ascii="Times New Roman" w:hAnsi="Times New Roman" w:cs="Times New Roman"/>
          <w:sz w:val="24"/>
          <w:szCs w:val="24"/>
        </w:rPr>
        <w:t xml:space="preserve">subsequently </w:t>
      </w:r>
      <w:r w:rsidR="00534BC8">
        <w:rPr>
          <w:rFonts w:ascii="Times New Roman" w:hAnsi="Times New Roman" w:cs="Times New Roman"/>
          <w:sz w:val="24"/>
          <w:szCs w:val="24"/>
        </w:rPr>
        <w:t xml:space="preserve">train the model with </w:t>
      </w:r>
      <w:r w:rsidR="00534BC8" w:rsidRPr="00534BC8">
        <w:rPr>
          <w:rFonts w:ascii="Times New Roman" w:hAnsi="Times New Roman" w:cs="Times New Roman"/>
          <w:i/>
          <w:iCs/>
          <w:sz w:val="24"/>
          <w:szCs w:val="24"/>
        </w:rPr>
        <w:t>K</w:t>
      </w:r>
      <w:r w:rsidR="00534BC8">
        <w:rPr>
          <w:rFonts w:ascii="Times New Roman" w:hAnsi="Times New Roman" w:cs="Times New Roman"/>
          <w:sz w:val="24"/>
          <w:szCs w:val="24"/>
        </w:rPr>
        <w:t xml:space="preserve">-1 subsets and test it with the </w:t>
      </w:r>
      <w:r w:rsidR="00E507E1">
        <w:rPr>
          <w:rFonts w:ascii="Times New Roman" w:hAnsi="Times New Roman" w:cs="Times New Roman"/>
          <w:sz w:val="24"/>
          <w:szCs w:val="24"/>
        </w:rPr>
        <w:t>remaining</w:t>
      </w:r>
      <w:r w:rsidR="00534BC8">
        <w:rPr>
          <w:rFonts w:ascii="Times New Roman" w:hAnsi="Times New Roman" w:cs="Times New Roman"/>
          <w:sz w:val="24"/>
          <w:szCs w:val="24"/>
        </w:rPr>
        <w:t xml:space="preserve"> s</w:t>
      </w:r>
      <w:r w:rsidR="00E507E1">
        <w:rPr>
          <w:rFonts w:ascii="Times New Roman" w:hAnsi="Times New Roman" w:cs="Times New Roman"/>
          <w:sz w:val="24"/>
          <w:szCs w:val="24"/>
        </w:rPr>
        <w:t>ubset, repeating this</w:t>
      </w:r>
      <w:r w:rsidR="00534BC8">
        <w:rPr>
          <w:rFonts w:ascii="Times New Roman" w:hAnsi="Times New Roman" w:cs="Times New Roman"/>
          <w:sz w:val="24"/>
          <w:szCs w:val="24"/>
        </w:rPr>
        <w:t xml:space="preserve"> </w:t>
      </w:r>
      <w:r w:rsidR="00E507E1">
        <w:rPr>
          <w:rFonts w:ascii="Times New Roman" w:hAnsi="Times New Roman" w:cs="Times New Roman"/>
          <w:sz w:val="24"/>
          <w:szCs w:val="24"/>
        </w:rPr>
        <w:t xml:space="preserve">train-test </w:t>
      </w:r>
      <w:r w:rsidR="00534BC8">
        <w:rPr>
          <w:rFonts w:ascii="Times New Roman" w:hAnsi="Times New Roman" w:cs="Times New Roman"/>
          <w:sz w:val="24"/>
          <w:szCs w:val="24"/>
        </w:rPr>
        <w:t xml:space="preserve">procedure </w:t>
      </w:r>
      <w:r w:rsidR="00534BC8" w:rsidRPr="00534BC8">
        <w:rPr>
          <w:rFonts w:ascii="Times New Roman" w:hAnsi="Times New Roman" w:cs="Times New Roman"/>
          <w:i/>
          <w:iCs/>
          <w:sz w:val="24"/>
          <w:szCs w:val="24"/>
        </w:rPr>
        <w:t>K</w:t>
      </w:r>
      <w:r w:rsidR="00534BC8">
        <w:rPr>
          <w:rFonts w:ascii="Times New Roman" w:hAnsi="Times New Roman" w:cs="Times New Roman"/>
          <w:sz w:val="24"/>
          <w:szCs w:val="24"/>
        </w:rPr>
        <w:t xml:space="preserve"> times ensuring that </w:t>
      </w:r>
      <w:r w:rsidR="00E507E1">
        <w:rPr>
          <w:rFonts w:ascii="Times New Roman" w:hAnsi="Times New Roman" w:cs="Times New Roman"/>
          <w:sz w:val="24"/>
          <w:szCs w:val="24"/>
        </w:rPr>
        <w:t xml:space="preserve">the model is tested against </w:t>
      </w:r>
      <w:r w:rsidR="00E507E1" w:rsidRPr="004271E5">
        <w:rPr>
          <w:rFonts w:ascii="Times New Roman" w:hAnsi="Times New Roman" w:cs="Times New Roman"/>
          <w:sz w:val="24"/>
          <w:szCs w:val="24"/>
        </w:rPr>
        <w:t xml:space="preserve">each </w:t>
      </w:r>
      <w:r w:rsidR="00E507E1">
        <w:rPr>
          <w:rFonts w:ascii="Times New Roman" w:hAnsi="Times New Roman" w:cs="Times New Roman"/>
          <w:sz w:val="24"/>
          <w:szCs w:val="24"/>
        </w:rPr>
        <w:t>subset</w:t>
      </w:r>
      <w:r w:rsidR="00E507E1" w:rsidRPr="004271E5">
        <w:rPr>
          <w:rFonts w:ascii="Times New Roman" w:hAnsi="Times New Roman" w:cs="Times New Roman"/>
          <w:sz w:val="24"/>
          <w:szCs w:val="24"/>
        </w:rPr>
        <w:t xml:space="preserve"> </w:t>
      </w:r>
      <w:r w:rsidR="00E507E1">
        <w:rPr>
          <w:rFonts w:ascii="Times New Roman" w:hAnsi="Times New Roman" w:cs="Times New Roman"/>
          <w:sz w:val="24"/>
          <w:szCs w:val="24"/>
        </w:rPr>
        <w:t>ex</w:t>
      </w:r>
      <w:r w:rsidR="00E507E1" w:rsidRPr="004271E5">
        <w:rPr>
          <w:rFonts w:ascii="Times New Roman" w:hAnsi="Times New Roman" w:cs="Times New Roman"/>
          <w:sz w:val="24"/>
          <w:szCs w:val="24"/>
        </w:rPr>
        <w:t>actly once</w:t>
      </w:r>
      <w:r w:rsidRPr="004271E5">
        <w:rPr>
          <w:rFonts w:ascii="Times New Roman" w:hAnsi="Times New Roman" w:cs="Times New Roman"/>
          <w:sz w:val="24"/>
          <w:szCs w:val="24"/>
        </w:rPr>
        <w:t xml:space="preserve">. </w:t>
      </w:r>
      <w:r w:rsidR="00534BC8">
        <w:rPr>
          <w:rFonts w:ascii="Times New Roman" w:hAnsi="Times New Roman" w:cs="Times New Roman"/>
          <w:sz w:val="24"/>
          <w:szCs w:val="24"/>
        </w:rPr>
        <w:t xml:space="preserve">In the literature, the popular choice for </w:t>
      </w:r>
      <w:r w:rsidR="00534BC8" w:rsidRPr="007464F6">
        <w:rPr>
          <w:rFonts w:ascii="Times New Roman" w:hAnsi="Times New Roman" w:cs="Times New Roman"/>
          <w:i/>
          <w:iCs/>
          <w:sz w:val="24"/>
          <w:szCs w:val="24"/>
        </w:rPr>
        <w:t>K</w:t>
      </w:r>
      <w:r w:rsidR="00534BC8">
        <w:rPr>
          <w:rFonts w:ascii="Times New Roman" w:hAnsi="Times New Roman" w:cs="Times New Roman"/>
          <w:sz w:val="24"/>
          <w:szCs w:val="24"/>
        </w:rPr>
        <w:t xml:space="preserve"> is 10</w:t>
      </w:r>
      <w:r w:rsidR="00E507E1">
        <w:rPr>
          <w:rFonts w:ascii="Times New Roman" w:hAnsi="Times New Roman" w:cs="Times New Roman"/>
          <w:sz w:val="24"/>
          <w:szCs w:val="24"/>
        </w:rPr>
        <w:t xml:space="preserve"> which we follow here</w:t>
      </w:r>
      <w:r w:rsidR="00534BC8">
        <w:rPr>
          <w:rFonts w:ascii="Times New Roman" w:hAnsi="Times New Roman" w:cs="Times New Roman"/>
          <w:sz w:val="24"/>
          <w:szCs w:val="24"/>
        </w:rPr>
        <w:t>.</w:t>
      </w:r>
    </w:p>
    <w:p w14:paraId="29B98981" w14:textId="37FE66E9" w:rsidR="004271E5" w:rsidRPr="004271E5" w:rsidRDefault="002C14BF" w:rsidP="00831724">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Class imbalance is a crucial issue in the context of Machin</w:t>
      </w:r>
      <w:ins w:id="280" w:author="Author" w:date="2021-07-28T00:03:00Z">
        <w:r w:rsidR="005F5605">
          <w:rPr>
            <w:rFonts w:ascii="Times New Roman" w:hAnsi="Times New Roman" w:cs="Times New Roman"/>
            <w:sz w:val="24"/>
            <w:szCs w:val="24"/>
          </w:rPr>
          <w:t>e</w:t>
        </w:r>
      </w:ins>
      <w:r>
        <w:rPr>
          <w:rFonts w:ascii="Times New Roman" w:hAnsi="Times New Roman" w:cs="Times New Roman"/>
          <w:sz w:val="24"/>
          <w:szCs w:val="24"/>
        </w:rPr>
        <w:t xml:space="preserve"> learning whi</w:t>
      </w:r>
      <w:r w:rsidR="002D1E89">
        <w:rPr>
          <w:rFonts w:ascii="Times New Roman" w:hAnsi="Times New Roman" w:cs="Times New Roman"/>
          <w:sz w:val="24"/>
          <w:szCs w:val="24"/>
        </w:rPr>
        <w:t xml:space="preserve">ch is also present in our case </w:t>
      </w:r>
      <w:commentRangeStart w:id="281"/>
      <w:r w:rsidR="002D1E89">
        <w:rPr>
          <w:rFonts w:ascii="Times New Roman" w:hAnsi="Times New Roman" w:cs="Times New Roman"/>
          <w:sz w:val="24"/>
          <w:szCs w:val="24"/>
        </w:rPr>
        <w:t>as</w:t>
      </w:r>
      <w:r>
        <w:rPr>
          <w:rFonts w:ascii="Times New Roman" w:hAnsi="Times New Roman" w:cs="Times New Roman"/>
          <w:sz w:val="24"/>
          <w:szCs w:val="24"/>
        </w:rPr>
        <w:t xml:space="preserve"> </w:t>
      </w:r>
      <w:r w:rsidR="004271E5" w:rsidRPr="004271E5">
        <w:rPr>
          <w:rFonts w:ascii="Times New Roman" w:hAnsi="Times New Roman" w:cs="Times New Roman"/>
          <w:sz w:val="24"/>
          <w:szCs w:val="24"/>
        </w:rPr>
        <w:t xml:space="preserve">2413 points </w:t>
      </w:r>
      <w:r>
        <w:rPr>
          <w:rFonts w:ascii="Times New Roman" w:hAnsi="Times New Roman" w:cs="Times New Roman"/>
          <w:sz w:val="24"/>
          <w:szCs w:val="24"/>
        </w:rPr>
        <w:t>are labelled as S (suction-lift)</w:t>
      </w:r>
      <w:r w:rsidR="004271E5" w:rsidRPr="004271E5">
        <w:rPr>
          <w:rFonts w:ascii="Times New Roman" w:hAnsi="Times New Roman" w:cs="Times New Roman"/>
          <w:sz w:val="24"/>
          <w:szCs w:val="24"/>
        </w:rPr>
        <w:t xml:space="preserve"> and 1187 points </w:t>
      </w:r>
      <w:r>
        <w:rPr>
          <w:rFonts w:ascii="Times New Roman" w:hAnsi="Times New Roman" w:cs="Times New Roman"/>
          <w:sz w:val="24"/>
          <w:szCs w:val="24"/>
        </w:rPr>
        <w:t>as F (force-lift).</w:t>
      </w:r>
      <w:r w:rsidR="004271E5" w:rsidRPr="004271E5">
        <w:rPr>
          <w:rFonts w:ascii="Times New Roman" w:hAnsi="Times New Roman" w:cs="Times New Roman"/>
          <w:sz w:val="24"/>
          <w:szCs w:val="24"/>
        </w:rPr>
        <w:t xml:space="preserve"> </w:t>
      </w:r>
      <w:r w:rsidR="00831724">
        <w:rPr>
          <w:rFonts w:ascii="Times New Roman" w:hAnsi="Times New Roman" w:cs="Times New Roman"/>
          <w:sz w:val="24"/>
          <w:szCs w:val="24"/>
        </w:rPr>
        <w:t>Such</w:t>
      </w:r>
      <w:r>
        <w:rPr>
          <w:rFonts w:ascii="Times New Roman" w:hAnsi="Times New Roman" w:cs="Times New Roman"/>
          <w:sz w:val="24"/>
          <w:szCs w:val="24"/>
        </w:rPr>
        <w:t xml:space="preserve"> </w:t>
      </w:r>
      <w:commentRangeEnd w:id="281"/>
      <w:r w:rsidR="00E32D1C">
        <w:rPr>
          <w:rStyle w:val="CommentReference"/>
        </w:rPr>
        <w:commentReference w:id="281"/>
      </w:r>
      <w:r>
        <w:rPr>
          <w:rFonts w:ascii="Times New Roman" w:hAnsi="Times New Roman" w:cs="Times New Roman"/>
          <w:sz w:val="24"/>
          <w:szCs w:val="24"/>
        </w:rPr>
        <w:t xml:space="preserve">imbalance </w:t>
      </w:r>
      <w:r w:rsidR="00831724">
        <w:rPr>
          <w:rFonts w:ascii="Times New Roman" w:hAnsi="Times New Roman" w:cs="Times New Roman"/>
          <w:sz w:val="24"/>
          <w:szCs w:val="24"/>
        </w:rPr>
        <w:t xml:space="preserve">in the training </w:t>
      </w:r>
      <w:r>
        <w:rPr>
          <w:rFonts w:ascii="Times New Roman" w:hAnsi="Times New Roman" w:cs="Times New Roman"/>
          <w:sz w:val="24"/>
          <w:szCs w:val="24"/>
        </w:rPr>
        <w:t>data</w:t>
      </w:r>
      <w:r w:rsidR="004271E5" w:rsidRPr="004271E5">
        <w:rPr>
          <w:rFonts w:ascii="Times New Roman" w:hAnsi="Times New Roman" w:cs="Times New Roman"/>
          <w:sz w:val="24"/>
          <w:szCs w:val="24"/>
        </w:rPr>
        <w:t xml:space="preserve"> </w:t>
      </w:r>
      <w:r w:rsidR="00831724">
        <w:rPr>
          <w:rFonts w:ascii="Times New Roman" w:hAnsi="Times New Roman" w:cs="Times New Roman"/>
          <w:sz w:val="24"/>
          <w:szCs w:val="24"/>
        </w:rPr>
        <w:t xml:space="preserve">potentially </w:t>
      </w:r>
      <w:r w:rsidR="004271E5" w:rsidRPr="004271E5">
        <w:rPr>
          <w:rFonts w:ascii="Times New Roman" w:hAnsi="Times New Roman" w:cs="Times New Roman"/>
          <w:sz w:val="24"/>
          <w:szCs w:val="24"/>
        </w:rPr>
        <w:t>create</w:t>
      </w:r>
      <w:r w:rsidR="00831724">
        <w:rPr>
          <w:rFonts w:ascii="Times New Roman" w:hAnsi="Times New Roman" w:cs="Times New Roman"/>
          <w:sz w:val="24"/>
          <w:szCs w:val="24"/>
        </w:rPr>
        <w:t>s</w:t>
      </w:r>
      <w:r w:rsidR="004271E5" w:rsidRPr="004271E5">
        <w:rPr>
          <w:rFonts w:ascii="Times New Roman" w:hAnsi="Times New Roman" w:cs="Times New Roman"/>
          <w:sz w:val="24"/>
          <w:szCs w:val="24"/>
        </w:rPr>
        <w:t xml:space="preserve"> a bias </w:t>
      </w:r>
      <w:r w:rsidR="00831724">
        <w:rPr>
          <w:rFonts w:ascii="Times New Roman" w:hAnsi="Times New Roman" w:cs="Times New Roman"/>
          <w:sz w:val="24"/>
          <w:szCs w:val="24"/>
        </w:rPr>
        <w:t>in favour of</w:t>
      </w:r>
      <w:r w:rsidR="004271E5" w:rsidRPr="004271E5">
        <w:rPr>
          <w:rFonts w:ascii="Times New Roman" w:hAnsi="Times New Roman" w:cs="Times New Roman"/>
          <w:sz w:val="24"/>
          <w:szCs w:val="24"/>
        </w:rPr>
        <w:t xml:space="preserve"> the majority class</w:t>
      </w:r>
      <w:r>
        <w:rPr>
          <w:rFonts w:ascii="Times New Roman" w:hAnsi="Times New Roman" w:cs="Times New Roman"/>
          <w:sz w:val="24"/>
          <w:szCs w:val="24"/>
        </w:rPr>
        <w:t xml:space="preserve"> (i.e., S points)</w:t>
      </w:r>
      <w:r w:rsidR="004271E5" w:rsidRPr="004271E5">
        <w:rPr>
          <w:rFonts w:ascii="Times New Roman" w:hAnsi="Times New Roman" w:cs="Times New Roman"/>
          <w:sz w:val="24"/>
          <w:szCs w:val="24"/>
        </w:rPr>
        <w:t>. So</w:t>
      </w:r>
      <w:ins w:id="282" w:author="Author" w:date="2021-07-28T00:04:00Z">
        <w:r w:rsidR="005F5605">
          <w:rPr>
            <w:rFonts w:ascii="Times New Roman" w:hAnsi="Times New Roman" w:cs="Times New Roman"/>
            <w:sz w:val="24"/>
            <w:szCs w:val="24"/>
          </w:rPr>
          <w:t>, in fear of this issue we initiall</w:t>
        </w:r>
      </w:ins>
      <w:ins w:id="283" w:author="Author" w:date="2021-07-28T00:05:00Z">
        <w:r w:rsidR="005F5605">
          <w:rPr>
            <w:rFonts w:ascii="Times New Roman" w:hAnsi="Times New Roman" w:cs="Times New Roman"/>
            <w:sz w:val="24"/>
            <w:szCs w:val="24"/>
          </w:rPr>
          <w:t>y</w:t>
        </w:r>
      </w:ins>
      <w:del w:id="284" w:author="Author" w:date="2021-07-28T00:04:00Z">
        <w:r w:rsidR="004271E5" w:rsidRPr="004271E5" w:rsidDel="005F5605">
          <w:rPr>
            <w:rFonts w:ascii="Times New Roman" w:hAnsi="Times New Roman" w:cs="Times New Roman"/>
            <w:sz w:val="24"/>
            <w:szCs w:val="24"/>
          </w:rPr>
          <w:delText xml:space="preserve"> we</w:delText>
        </w:r>
      </w:del>
      <w:r w:rsidR="004271E5" w:rsidRPr="004271E5">
        <w:rPr>
          <w:rFonts w:ascii="Times New Roman" w:hAnsi="Times New Roman" w:cs="Times New Roman"/>
          <w:sz w:val="24"/>
          <w:szCs w:val="24"/>
        </w:rPr>
        <w:t xml:space="preserve"> applied </w:t>
      </w:r>
      <w:r>
        <w:rPr>
          <w:rFonts w:ascii="Times New Roman" w:hAnsi="Times New Roman" w:cs="Times New Roman"/>
          <w:sz w:val="24"/>
          <w:szCs w:val="24"/>
        </w:rPr>
        <w:t xml:space="preserve">a popular sampling scheme, </w:t>
      </w:r>
      <w:r w:rsidRPr="00D54839">
        <w:rPr>
          <w:rFonts w:ascii="Times New Roman" w:hAnsi="Times New Roman" w:cs="Times New Roman"/>
          <w:sz w:val="24"/>
          <w:szCs w:val="24"/>
        </w:rPr>
        <w:t xml:space="preserve">called </w:t>
      </w:r>
      <w:r w:rsidR="004271E5" w:rsidRPr="00D54839">
        <w:rPr>
          <w:rFonts w:ascii="Times New Roman" w:hAnsi="Times New Roman" w:cs="Times New Roman"/>
          <w:sz w:val="24"/>
          <w:szCs w:val="24"/>
        </w:rPr>
        <w:t>SMOTE (Synthetic Minority Over-sampling Technique)</w:t>
      </w:r>
      <w:r w:rsidR="00367AAE">
        <w:rPr>
          <w:rFonts w:ascii="Times New Roman" w:hAnsi="Times New Roman" w:cs="Times New Roman"/>
          <w:sz w:val="24"/>
          <w:szCs w:val="24"/>
        </w:rPr>
        <w:t xml:space="preserve"> </w:t>
      </w:r>
      <w:r w:rsidR="00B10E42" w:rsidRPr="00367AAE">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{"citationItems":[{"id":"ITEM-1","itemData":{"ISSN":"1076-9757","author":[{"dropping-particle":"V","family":"Chawla","given":"Nitesh","non-dropping-particle":"","parse-names":false,"suffix":""},{"dropping-particle":"","family":"Bowyer","given":"Kevin W","non-dropping-particle":"","parse-names":false,"suffix":""},{"dropping-particle":"","family":"Hall","given":"Lawrence O","non-dropping-particle":"","parse-names":false,"suffix":""},{"dropping-particle":"","family":"Kegelmeyer","given":"W Philip","non-dropping-particle":"","parse-names":false,"suffix":""}],"container-title":"Journal of artificial intelligence research","id":"ITEM-1","issued":{"date-parts":[["2002"]]},"page":"321-357","title":"SMOTE: synthetic minority over-sampling technique","type":"article-journal","volume":"16"},"uris":["http://www.mendeley.com/documents/?uuid=4031fc06-be98-4126-9092-6fe9a3cdf55d","http://www.mendeley.com/documents/?uuid=332540af-6723-49b7-8d37-fd22aa8283c5"]}],"mendeley":{"formattedCitation":"(Chawla et al., 2002)","plainTextFormattedCitation":"(Chawla et al., 2002)","previouslyFormattedCitation":"(Chawla et al., 2002)"},"properties":{"noteIndex":0},"schema":"https://github.com/citation-style-language/schema/raw/master/csl-citation.json"}</w:instrText>
      </w:r>
      <w:r w:rsidR="00B10E42" w:rsidRPr="00367AAE">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(Chawla et al., 2002)</w:t>
      </w:r>
      <w:r w:rsidR="00B10E42" w:rsidRPr="00367AAE">
        <w:rPr>
          <w:rFonts w:ascii="Times New Roman" w:hAnsi="Times New Roman" w:cs="Times New Roman"/>
          <w:sz w:val="24"/>
          <w:szCs w:val="24"/>
        </w:rPr>
        <w:fldChar w:fldCharType="end"/>
      </w:r>
      <w:r w:rsidR="00B10E42" w:rsidRPr="00367AAE">
        <w:rPr>
          <w:rFonts w:ascii="Times New Roman" w:hAnsi="Times New Roman" w:cs="Times New Roman"/>
          <w:sz w:val="24"/>
          <w:szCs w:val="24"/>
        </w:rPr>
        <w:t xml:space="preserve"> </w:t>
      </w:r>
      <w:r w:rsidR="004271E5" w:rsidRPr="004271E5">
        <w:rPr>
          <w:rFonts w:ascii="Times New Roman" w:hAnsi="Times New Roman" w:cs="Times New Roman"/>
          <w:sz w:val="24"/>
          <w:szCs w:val="24"/>
        </w:rPr>
        <w:t>on the training dataset.</w:t>
      </w:r>
      <w:ins w:id="285" w:author="Author" w:date="2021-07-28T00:05:00Z">
        <w:r w:rsidR="005F5605">
          <w:rPr>
            <w:rFonts w:ascii="Times New Roman" w:hAnsi="Times New Roman" w:cs="Times New Roman"/>
            <w:sz w:val="24"/>
            <w:szCs w:val="24"/>
          </w:rPr>
          <w:t xml:space="preserve"> But later we saw that </w:t>
        </w:r>
      </w:ins>
      <w:ins w:id="286" w:author="Author" w:date="2021-07-28T00:07:00Z">
        <w:r w:rsidR="005F5605">
          <w:rPr>
            <w:rFonts w:ascii="Times New Roman" w:hAnsi="Times New Roman" w:cs="Times New Roman"/>
            <w:sz w:val="24"/>
            <w:szCs w:val="24"/>
          </w:rPr>
          <w:t>both results are similar. We can simply use the model without applying SMOTE on the data.</w:t>
        </w:r>
      </w:ins>
    </w:p>
    <w:p w14:paraId="1A085154" w14:textId="76DDB00E" w:rsidR="00B964E7" w:rsidRDefault="00B964E7" w:rsidP="005B38E4">
      <w:pPr>
        <w:pStyle w:val="Heading2"/>
        <w:spacing w:line="480" w:lineRule="auto"/>
        <w:rPr>
          <w:rFonts w:cs="Times New Roman"/>
          <w:szCs w:val="24"/>
        </w:rPr>
      </w:pPr>
      <w:r>
        <w:rPr>
          <w:rFonts w:cs="Times New Roman"/>
          <w:szCs w:val="24"/>
        </w:rPr>
        <w:t xml:space="preserve">2.4 </w:t>
      </w:r>
      <w:r w:rsidRPr="00B964E7">
        <w:rPr>
          <w:rFonts w:cs="Times New Roman"/>
          <w:szCs w:val="24"/>
        </w:rPr>
        <w:t xml:space="preserve">Groundwater </w:t>
      </w:r>
      <w:r>
        <w:rPr>
          <w:rFonts w:cs="Times New Roman"/>
          <w:szCs w:val="24"/>
        </w:rPr>
        <w:t>level prediction</w:t>
      </w:r>
      <w:r w:rsidRPr="00B964E7">
        <w:rPr>
          <w:rFonts w:cs="Times New Roman"/>
          <w:szCs w:val="24"/>
        </w:rPr>
        <w:t xml:space="preserve"> using </w:t>
      </w:r>
      <w:r w:rsidR="005B38E4">
        <w:rPr>
          <w:rFonts w:cs="Times New Roman"/>
          <w:szCs w:val="24"/>
        </w:rPr>
        <w:t>Regression</w:t>
      </w:r>
      <w:r w:rsidRPr="00B964E7">
        <w:rPr>
          <w:rFonts w:cs="Times New Roman"/>
          <w:szCs w:val="24"/>
        </w:rPr>
        <w:t xml:space="preserve"> Models</w:t>
      </w:r>
    </w:p>
    <w:p w14:paraId="48E8840F" w14:textId="6FA1F3A1" w:rsidR="00CA6951" w:rsidRPr="00CA6951" w:rsidRDefault="00CA6951" w:rsidP="00956576">
      <w:pPr>
        <w:spacing w:line="480" w:lineRule="auto"/>
        <w:jc w:val="both"/>
        <w:rPr>
          <w:rFonts w:ascii="Times New Roman" w:hAnsi="Times New Roman" w:cs="Times New Roman"/>
          <w:sz w:val="24"/>
          <w:szCs w:val="24"/>
        </w:rPr>
      </w:pPr>
      <w:r w:rsidRPr="00CA6951">
        <w:rPr>
          <w:rFonts w:ascii="Times New Roman" w:hAnsi="Times New Roman" w:cs="Times New Roman"/>
          <w:sz w:val="24"/>
          <w:szCs w:val="24"/>
        </w:rPr>
        <w:t xml:space="preserve">Following the classification </w:t>
      </w:r>
      <w:r>
        <w:rPr>
          <w:rFonts w:ascii="Times New Roman" w:hAnsi="Times New Roman" w:cs="Times New Roman"/>
          <w:sz w:val="24"/>
          <w:szCs w:val="24"/>
        </w:rPr>
        <w:t xml:space="preserve">task through the machine learning pipeline presented in the above section, </w:t>
      </w:r>
      <w:r w:rsidRPr="00CA6951">
        <w:rPr>
          <w:rFonts w:ascii="Times New Roman" w:hAnsi="Times New Roman" w:cs="Times New Roman"/>
          <w:sz w:val="24"/>
          <w:szCs w:val="24"/>
        </w:rPr>
        <w:t xml:space="preserve">a regression </w:t>
      </w:r>
      <w:r>
        <w:rPr>
          <w:rFonts w:ascii="Times New Roman" w:hAnsi="Times New Roman" w:cs="Times New Roman"/>
          <w:sz w:val="24"/>
          <w:szCs w:val="24"/>
        </w:rPr>
        <w:t xml:space="preserve">task is also </w:t>
      </w:r>
      <w:r w:rsidRPr="00CA6951">
        <w:rPr>
          <w:rFonts w:ascii="Times New Roman" w:hAnsi="Times New Roman" w:cs="Times New Roman"/>
          <w:sz w:val="24"/>
          <w:szCs w:val="24"/>
        </w:rPr>
        <w:t xml:space="preserve">performed to </w:t>
      </w:r>
      <w:r>
        <w:rPr>
          <w:rFonts w:ascii="Times New Roman" w:hAnsi="Times New Roman" w:cs="Times New Roman"/>
          <w:sz w:val="24"/>
          <w:szCs w:val="24"/>
        </w:rPr>
        <w:t xml:space="preserve">predict the actual </w:t>
      </w:r>
      <w:commentRangeStart w:id="287"/>
      <w:commentRangeStart w:id="288"/>
      <w:r>
        <w:rPr>
          <w:rFonts w:ascii="Times New Roman" w:hAnsi="Times New Roman" w:cs="Times New Roman"/>
          <w:sz w:val="24"/>
          <w:szCs w:val="24"/>
        </w:rPr>
        <w:t xml:space="preserve">value of GWL. Here the goal is to train a machine learning (regression) model using the HGFs as features that can </w:t>
      </w:r>
      <w:commentRangeEnd w:id="287"/>
      <w:r w:rsidR="00CB11F2">
        <w:rPr>
          <w:rStyle w:val="CommentReference"/>
          <w:rtl/>
        </w:rPr>
        <w:commentReference w:id="287"/>
      </w:r>
      <w:commentRangeEnd w:id="288"/>
      <w:r w:rsidR="000B4886">
        <w:rPr>
          <w:rStyle w:val="CommentReference"/>
        </w:rPr>
        <w:commentReference w:id="288"/>
      </w:r>
      <w:r>
        <w:rPr>
          <w:rFonts w:ascii="Times New Roman" w:hAnsi="Times New Roman" w:cs="Times New Roman"/>
          <w:sz w:val="24"/>
          <w:szCs w:val="24"/>
        </w:rPr>
        <w:t>predict the actual ground water level given the HGFs of the respective area/point.</w:t>
      </w:r>
      <w:r w:rsidRPr="00CA6951">
        <w:rPr>
          <w:rFonts w:ascii="Times New Roman" w:hAnsi="Times New Roman" w:cs="Times New Roman"/>
          <w:sz w:val="24"/>
          <w:szCs w:val="24"/>
        </w:rPr>
        <w:t xml:space="preserve"> </w:t>
      </w:r>
      <w:r>
        <w:rPr>
          <w:rFonts w:ascii="Times New Roman" w:hAnsi="Times New Roman" w:cs="Times New Roman"/>
          <w:sz w:val="24"/>
          <w:szCs w:val="24"/>
        </w:rPr>
        <w:t>For better performance, t</w:t>
      </w:r>
      <w:r w:rsidRPr="00CA6951">
        <w:rPr>
          <w:rFonts w:ascii="Times New Roman" w:hAnsi="Times New Roman" w:cs="Times New Roman"/>
          <w:sz w:val="24"/>
          <w:szCs w:val="24"/>
        </w:rPr>
        <w:t xml:space="preserve">wo separate regression </w:t>
      </w:r>
      <w:r w:rsidR="00956576">
        <w:rPr>
          <w:rFonts w:ascii="Times New Roman" w:hAnsi="Times New Roman" w:cs="Times New Roman"/>
          <w:sz w:val="24"/>
          <w:szCs w:val="24"/>
        </w:rPr>
        <w:t>models</w:t>
      </w:r>
      <w:r w:rsidRPr="00CA6951">
        <w:rPr>
          <w:rFonts w:ascii="Times New Roman" w:hAnsi="Times New Roman" w:cs="Times New Roman"/>
          <w:sz w:val="24"/>
          <w:szCs w:val="24"/>
        </w:rPr>
        <w:t xml:space="preserve"> </w:t>
      </w:r>
      <w:r w:rsidR="00956576">
        <w:rPr>
          <w:rFonts w:ascii="Times New Roman" w:hAnsi="Times New Roman" w:cs="Times New Roman"/>
          <w:sz w:val="24"/>
          <w:szCs w:val="24"/>
        </w:rPr>
        <w:t>(i.e., S-Model and F-Model) are</w:t>
      </w:r>
      <w:r w:rsidRPr="00CA6951">
        <w:rPr>
          <w:rFonts w:ascii="Times New Roman" w:hAnsi="Times New Roman" w:cs="Times New Roman"/>
          <w:sz w:val="24"/>
          <w:szCs w:val="24"/>
        </w:rPr>
        <w:t xml:space="preserve"> trained based on the </w:t>
      </w:r>
      <w:r>
        <w:rPr>
          <w:rFonts w:ascii="Times New Roman" w:hAnsi="Times New Roman" w:cs="Times New Roman"/>
          <w:sz w:val="24"/>
          <w:szCs w:val="24"/>
        </w:rPr>
        <w:t xml:space="preserve">two </w:t>
      </w:r>
      <w:r w:rsidR="005B38E4">
        <w:rPr>
          <w:rFonts w:ascii="Times New Roman" w:hAnsi="Times New Roman" w:cs="Times New Roman"/>
          <w:sz w:val="24"/>
          <w:szCs w:val="24"/>
        </w:rPr>
        <w:t>abstraction</w:t>
      </w:r>
      <w:r>
        <w:rPr>
          <w:rFonts w:ascii="Times New Roman" w:hAnsi="Times New Roman" w:cs="Times New Roman"/>
          <w:sz w:val="24"/>
          <w:szCs w:val="24"/>
        </w:rPr>
        <w:t xml:space="preserve"> classes (i.e., S and F)</w:t>
      </w:r>
      <w:r w:rsidRPr="00CA6951">
        <w:rPr>
          <w:rFonts w:ascii="Times New Roman" w:hAnsi="Times New Roman" w:cs="Times New Roman"/>
          <w:sz w:val="24"/>
          <w:szCs w:val="24"/>
        </w:rPr>
        <w:t>.</w:t>
      </w:r>
      <w:r>
        <w:rPr>
          <w:rFonts w:ascii="Times New Roman" w:hAnsi="Times New Roman" w:cs="Times New Roman"/>
          <w:sz w:val="24"/>
          <w:szCs w:val="24"/>
        </w:rPr>
        <w:t xml:space="preserve"> So, the goal is to utilize the regression model in a two-step setting: first the classification model is used to classify </w:t>
      </w:r>
      <w:r w:rsidR="005B38E4">
        <w:rPr>
          <w:rFonts w:ascii="Times New Roman" w:hAnsi="Times New Roman" w:cs="Times New Roman"/>
          <w:sz w:val="24"/>
          <w:szCs w:val="24"/>
        </w:rPr>
        <w:t xml:space="preserve">(using our classification model) </w:t>
      </w:r>
      <w:r>
        <w:rPr>
          <w:rFonts w:ascii="Times New Roman" w:hAnsi="Times New Roman" w:cs="Times New Roman"/>
          <w:sz w:val="24"/>
          <w:szCs w:val="24"/>
        </w:rPr>
        <w:t xml:space="preserve">whether the area/point under consideration is characterized by suction or force </w:t>
      </w:r>
      <w:r w:rsidR="005B38E4">
        <w:rPr>
          <w:rFonts w:ascii="Times New Roman" w:hAnsi="Times New Roman" w:cs="Times New Roman"/>
          <w:sz w:val="24"/>
          <w:szCs w:val="24"/>
        </w:rPr>
        <w:t xml:space="preserve">mode </w:t>
      </w:r>
      <w:r>
        <w:rPr>
          <w:rFonts w:ascii="Times New Roman" w:hAnsi="Times New Roman" w:cs="Times New Roman"/>
          <w:sz w:val="24"/>
          <w:szCs w:val="24"/>
        </w:rPr>
        <w:t xml:space="preserve">abstraction and subsequently leverage the appropriate regression model </w:t>
      </w:r>
      <w:r w:rsidR="00956576">
        <w:rPr>
          <w:rFonts w:ascii="Times New Roman" w:hAnsi="Times New Roman" w:cs="Times New Roman"/>
          <w:sz w:val="24"/>
          <w:szCs w:val="24"/>
        </w:rPr>
        <w:t xml:space="preserve">(i.e., S-Model or F-Model) </w:t>
      </w:r>
      <w:r>
        <w:rPr>
          <w:rFonts w:ascii="Times New Roman" w:hAnsi="Times New Roman" w:cs="Times New Roman"/>
          <w:sz w:val="24"/>
          <w:szCs w:val="24"/>
        </w:rPr>
        <w:t>to predict the GWL value.</w:t>
      </w:r>
    </w:p>
    <w:p w14:paraId="062D169C" w14:textId="77777777" w:rsidR="0022696B" w:rsidRDefault="00ED3008" w:rsidP="00C328E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regression pipeline also uses the feature selection step. </w:t>
      </w:r>
      <w:r w:rsidR="0022696B">
        <w:rPr>
          <w:rFonts w:ascii="Times New Roman" w:hAnsi="Times New Roman" w:cs="Times New Roman"/>
          <w:sz w:val="24"/>
          <w:szCs w:val="24"/>
        </w:rPr>
        <w:t>In particular, our regression models are trained based on the top ranked four features as found through our feature ranking exercise for the classification task. Informatively, any c</w:t>
      </w:r>
      <w:r w:rsidR="0022696B" w:rsidRPr="00B315B8">
        <w:rPr>
          <w:rFonts w:ascii="Times New Roman" w:hAnsi="Times New Roman" w:cs="Times New Roman"/>
          <w:sz w:val="24"/>
          <w:szCs w:val="24"/>
        </w:rPr>
        <w:t>ategorical variable is converted to one-hot-encoded vectors following standard procedure. Furthermore, the feature vectors are mean normalized, i.e.</w:t>
      </w:r>
      <w:r w:rsidR="0022696B">
        <w:rPr>
          <w:rFonts w:ascii="Times New Roman" w:hAnsi="Times New Roman" w:cs="Times New Roman"/>
          <w:sz w:val="24"/>
          <w:szCs w:val="24"/>
        </w:rPr>
        <w:t>,</w:t>
      </w:r>
      <w:r w:rsidR="0022696B" w:rsidRPr="00B315B8">
        <w:rPr>
          <w:rFonts w:ascii="Times New Roman" w:hAnsi="Times New Roman" w:cs="Times New Roman"/>
          <w:sz w:val="24"/>
          <w:szCs w:val="24"/>
        </w:rPr>
        <w:t xml:space="preserve"> normalized to have zero mean with unit variance.</w:t>
      </w:r>
      <w:r w:rsidR="0022696B">
        <w:rPr>
          <w:rFonts w:ascii="Times New Roman" w:hAnsi="Times New Roman" w:cs="Times New Roman"/>
          <w:sz w:val="24"/>
          <w:szCs w:val="24"/>
        </w:rPr>
        <w:t xml:space="preserve"> </w:t>
      </w:r>
    </w:p>
    <w:p w14:paraId="478B0326" w14:textId="34368856" w:rsidR="00CA6951" w:rsidRPr="00CA6951" w:rsidRDefault="00ED3008" w:rsidP="00DB5CE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00CA6951" w:rsidRPr="00CA6951">
        <w:rPr>
          <w:rFonts w:ascii="Times New Roman" w:hAnsi="Times New Roman" w:cs="Times New Roman"/>
          <w:sz w:val="24"/>
          <w:szCs w:val="24"/>
        </w:rPr>
        <w:t>number of regressor models</w:t>
      </w:r>
      <w:r w:rsidR="00683B9F">
        <w:rPr>
          <w:rFonts w:ascii="Times New Roman" w:hAnsi="Times New Roman" w:cs="Times New Roman"/>
          <w:sz w:val="24"/>
          <w:szCs w:val="24"/>
        </w:rPr>
        <w:t xml:space="preserve"> </w:t>
      </w:r>
      <w:r w:rsidR="00683B9F">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{"citationItems":[{"id":"ITEM-1","itemData":{"ISBN":"1139477315","author":[{"dropping-particle":"","family":"Freedman","given":"David A","non-dropping-particle":"","parse-names":false,"suffix":""}],"id":"ITEM-1","issued":{"date-parts":[["2005"]]},"publisher":"Cambridge University Press","title":"Statistical models: theory and practice","type":"book"},"uris":["http://www.mendeley.com/documents/?uuid=2dd2d92c-7aa0-44b5-8c88-ed130b7bfcf9"]}],"mendeley":{"formattedCitation":"(Freedman, 2005)","plainTextFormattedCitation":"(Freedman, 2005)","previouslyFormattedCitation":"(Freedman, 2005)"},"properties":{"noteIndex":0},"schema":"https://github.com/citation-style-language/schema/raw/master/csl-citation.json"}</w:instrText>
      </w:r>
      <w:r w:rsidR="00683B9F">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(Freedman, 2005)</w:t>
      </w:r>
      <w:r w:rsidR="00683B9F">
        <w:rPr>
          <w:rFonts w:ascii="Times New Roman" w:hAnsi="Times New Roman" w:cs="Times New Roman"/>
          <w:sz w:val="24"/>
          <w:szCs w:val="24"/>
        </w:rPr>
        <w:fldChar w:fldCharType="end"/>
      </w:r>
      <w:r w:rsidR="00CA6951" w:rsidRPr="00CA6951">
        <w:rPr>
          <w:rFonts w:ascii="Times New Roman" w:hAnsi="Times New Roman" w:cs="Times New Roman"/>
          <w:sz w:val="24"/>
          <w:szCs w:val="24"/>
        </w:rPr>
        <w:t>, namely,</w:t>
      </w:r>
      <w:r>
        <w:rPr>
          <w:rFonts w:ascii="Times New Roman" w:hAnsi="Times New Roman" w:cs="Times New Roman"/>
          <w:sz w:val="24"/>
          <w:szCs w:val="24"/>
        </w:rPr>
        <w:t xml:space="preserve"> </w:t>
      </w:r>
      <w:r w:rsidR="00E621FA" w:rsidRPr="00DB5CE9">
        <w:rPr>
          <w:rFonts w:ascii="Times New Roman" w:hAnsi="Times New Roman" w:cs="Times New Roman"/>
          <w:i/>
          <w:iCs/>
          <w:sz w:val="24"/>
          <w:szCs w:val="24"/>
        </w:rPr>
        <w:t>K</w:t>
      </w:r>
      <w:r w:rsidR="00DB5CE9">
        <w:rPr>
          <w:rFonts w:ascii="Times New Roman" w:hAnsi="Times New Roman" w:cs="Times New Roman"/>
          <w:sz w:val="24"/>
          <w:szCs w:val="24"/>
        </w:rPr>
        <w:t>-Nearest Neighbo</w:t>
      </w:r>
      <w:r w:rsidR="00E621FA">
        <w:rPr>
          <w:rFonts w:ascii="Times New Roman" w:hAnsi="Times New Roman" w:cs="Times New Roman"/>
          <w:sz w:val="24"/>
          <w:szCs w:val="24"/>
        </w:rPr>
        <w:t>r (</w:t>
      </w:r>
      <w:r w:rsidR="00CA6951" w:rsidRPr="00CA6951">
        <w:rPr>
          <w:rFonts w:ascii="Times New Roman" w:hAnsi="Times New Roman" w:cs="Times New Roman"/>
          <w:sz w:val="24"/>
          <w:szCs w:val="24"/>
        </w:rPr>
        <w:t>KNN</w:t>
      </w:r>
      <w:r w:rsidR="00E621FA">
        <w:rPr>
          <w:rFonts w:ascii="Times New Roman" w:hAnsi="Times New Roman" w:cs="Times New Roman"/>
          <w:sz w:val="24"/>
          <w:szCs w:val="24"/>
        </w:rPr>
        <w:t>)</w:t>
      </w:r>
      <w:r w:rsidR="00CA6951" w:rsidRPr="00CA6951">
        <w:rPr>
          <w:rFonts w:ascii="Times New Roman" w:hAnsi="Times New Roman" w:cs="Times New Roman"/>
          <w:sz w:val="24"/>
          <w:szCs w:val="24"/>
        </w:rPr>
        <w:t xml:space="preserve"> regressor, </w:t>
      </w:r>
      <w:r w:rsidR="00DB5CE9" w:rsidRPr="00CA6951">
        <w:rPr>
          <w:rFonts w:ascii="Times New Roman" w:hAnsi="Times New Roman" w:cs="Times New Roman"/>
          <w:sz w:val="24"/>
          <w:szCs w:val="24"/>
        </w:rPr>
        <w:t>Random Forest regressor</w:t>
      </w:r>
      <w:r w:rsidR="00DB5CE9">
        <w:rPr>
          <w:rFonts w:ascii="Times New Roman" w:hAnsi="Times New Roman" w:cs="Times New Roman"/>
          <w:sz w:val="24"/>
          <w:szCs w:val="24"/>
        </w:rPr>
        <w:t>,</w:t>
      </w:r>
      <w:r w:rsidR="00DB5CE9" w:rsidRPr="00CA6951">
        <w:rPr>
          <w:rFonts w:ascii="Times New Roman" w:hAnsi="Times New Roman" w:cs="Times New Roman"/>
          <w:sz w:val="24"/>
          <w:szCs w:val="24"/>
        </w:rPr>
        <w:t xml:space="preserve"> </w:t>
      </w:r>
      <w:r w:rsidR="00CA6951" w:rsidRPr="00CA6951">
        <w:rPr>
          <w:rFonts w:ascii="Times New Roman" w:hAnsi="Times New Roman" w:cs="Times New Roman"/>
          <w:sz w:val="24"/>
          <w:szCs w:val="24"/>
        </w:rPr>
        <w:t>S</w:t>
      </w:r>
      <w:r w:rsidR="00E621FA">
        <w:rPr>
          <w:rFonts w:ascii="Times New Roman" w:hAnsi="Times New Roman" w:cs="Times New Roman"/>
          <w:sz w:val="24"/>
          <w:szCs w:val="24"/>
        </w:rPr>
        <w:t>upport Vector Regressor (S</w:t>
      </w:r>
      <w:r w:rsidR="00CA6951" w:rsidRPr="00CA6951">
        <w:rPr>
          <w:rFonts w:ascii="Times New Roman" w:hAnsi="Times New Roman" w:cs="Times New Roman"/>
          <w:sz w:val="24"/>
          <w:szCs w:val="24"/>
        </w:rPr>
        <w:t>VR</w:t>
      </w:r>
      <w:r w:rsidR="00E621FA">
        <w:rPr>
          <w:rFonts w:ascii="Times New Roman" w:hAnsi="Times New Roman" w:cs="Times New Roman"/>
          <w:sz w:val="24"/>
          <w:szCs w:val="24"/>
        </w:rPr>
        <w:t>)</w:t>
      </w:r>
      <w:r w:rsidR="00CA6951" w:rsidRPr="00CA6951">
        <w:rPr>
          <w:rFonts w:ascii="Times New Roman" w:hAnsi="Times New Roman" w:cs="Times New Roman"/>
          <w:sz w:val="24"/>
          <w:szCs w:val="24"/>
        </w:rPr>
        <w:t xml:space="preserve">, Adaboost regressor, Neural Network </w:t>
      </w:r>
      <w:r w:rsidR="00CA6951" w:rsidRPr="00CA6951">
        <w:rPr>
          <w:rFonts w:ascii="Times New Roman" w:hAnsi="Times New Roman" w:cs="Times New Roman"/>
          <w:sz w:val="24"/>
          <w:szCs w:val="24"/>
        </w:rPr>
        <w:lastRenderedPageBreak/>
        <w:t>regressor</w:t>
      </w:r>
      <w:r>
        <w:rPr>
          <w:rFonts w:ascii="Times New Roman" w:hAnsi="Times New Roman" w:cs="Times New Roman"/>
          <w:sz w:val="24"/>
          <w:szCs w:val="24"/>
        </w:rPr>
        <w:t xml:space="preserve">, </w:t>
      </w:r>
      <w:r w:rsidR="00DB5CE9">
        <w:rPr>
          <w:rFonts w:ascii="Times New Roman" w:hAnsi="Times New Roman" w:cs="Times New Roman"/>
          <w:sz w:val="24"/>
          <w:szCs w:val="24"/>
        </w:rPr>
        <w:t xml:space="preserve">etc. </w:t>
      </w:r>
      <w:r>
        <w:rPr>
          <w:rFonts w:ascii="Times New Roman" w:hAnsi="Times New Roman" w:cs="Times New Roman"/>
          <w:sz w:val="24"/>
          <w:szCs w:val="24"/>
        </w:rPr>
        <w:t xml:space="preserve">have been </w:t>
      </w:r>
      <w:r w:rsidR="00367969">
        <w:rPr>
          <w:rFonts w:ascii="Times New Roman" w:hAnsi="Times New Roman" w:cs="Times New Roman"/>
          <w:sz w:val="24"/>
          <w:szCs w:val="24"/>
        </w:rPr>
        <w:t>experimented with. W</w:t>
      </w:r>
      <w:r w:rsidR="00367969" w:rsidRPr="00CA6951">
        <w:rPr>
          <w:rFonts w:ascii="Times New Roman" w:hAnsi="Times New Roman" w:cs="Times New Roman"/>
          <w:sz w:val="24"/>
          <w:szCs w:val="24"/>
        </w:rPr>
        <w:t xml:space="preserve">e </w:t>
      </w:r>
      <w:r w:rsidR="00367969">
        <w:rPr>
          <w:rFonts w:ascii="Times New Roman" w:hAnsi="Times New Roman" w:cs="Times New Roman"/>
          <w:sz w:val="24"/>
          <w:szCs w:val="24"/>
        </w:rPr>
        <w:t xml:space="preserve">also have </w:t>
      </w:r>
      <w:r w:rsidR="00367969" w:rsidRPr="00CA6951">
        <w:rPr>
          <w:rFonts w:ascii="Times New Roman" w:hAnsi="Times New Roman" w:cs="Times New Roman"/>
          <w:sz w:val="24"/>
          <w:szCs w:val="24"/>
        </w:rPr>
        <w:t>perform</w:t>
      </w:r>
      <w:r w:rsidR="00367969">
        <w:rPr>
          <w:rFonts w:ascii="Times New Roman" w:hAnsi="Times New Roman" w:cs="Times New Roman"/>
          <w:sz w:val="24"/>
          <w:szCs w:val="24"/>
        </w:rPr>
        <w:t>ed</w:t>
      </w:r>
      <w:r w:rsidR="00367969" w:rsidRPr="00CA6951">
        <w:rPr>
          <w:rFonts w:ascii="Times New Roman" w:hAnsi="Times New Roman" w:cs="Times New Roman"/>
          <w:sz w:val="24"/>
          <w:szCs w:val="24"/>
        </w:rPr>
        <w:t xml:space="preserve"> an ensemble of the models by taking their prediction and fit</w:t>
      </w:r>
      <w:r w:rsidR="00367969">
        <w:rPr>
          <w:rFonts w:ascii="Times New Roman" w:hAnsi="Times New Roman" w:cs="Times New Roman"/>
          <w:sz w:val="24"/>
          <w:szCs w:val="24"/>
        </w:rPr>
        <w:t>ting</w:t>
      </w:r>
      <w:r w:rsidR="00367969" w:rsidRPr="00CA6951">
        <w:rPr>
          <w:rFonts w:ascii="Times New Roman" w:hAnsi="Times New Roman" w:cs="Times New Roman"/>
          <w:sz w:val="24"/>
          <w:szCs w:val="24"/>
        </w:rPr>
        <w:t xml:space="preserve"> a linear regress</w:t>
      </w:r>
      <w:r w:rsidR="00DB5CE9">
        <w:rPr>
          <w:rFonts w:ascii="Times New Roman" w:hAnsi="Times New Roman" w:cs="Times New Roman"/>
          <w:sz w:val="24"/>
          <w:szCs w:val="24"/>
        </w:rPr>
        <w:t xml:space="preserve">or </w:t>
      </w:r>
      <w:r w:rsidR="00367969" w:rsidRPr="00CA6951">
        <w:rPr>
          <w:rFonts w:ascii="Times New Roman" w:hAnsi="Times New Roman" w:cs="Times New Roman"/>
          <w:sz w:val="24"/>
          <w:szCs w:val="24"/>
        </w:rPr>
        <w:t>with elastic net regularization</w:t>
      </w:r>
      <w:r w:rsidR="00367969">
        <w:rPr>
          <w:rFonts w:ascii="Times New Roman" w:hAnsi="Times New Roman" w:cs="Times New Roman"/>
          <w:sz w:val="24"/>
          <w:szCs w:val="24"/>
        </w:rPr>
        <w:t xml:space="preserve"> </w:t>
      </w:r>
      <w:r w:rsidR="00367969">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ISSN":"1467-9868","author":[{"dropping-particle":"","family":"Zou","given":"Hui","non-dropping-particle":"","parse-names":false,"suffix":""},{"dropping-particle":"","family":"Hastie","given":"Trevor","non-dropping-particle":"","parse-names":false,"suffix":""}],"container-title":"Journal of the royal statistical society: series B (statistical methodology)","id":"ITEM-1","issue":"2","issued":{"date-parts":[["2005"]]},"page":"301-320","publisher":"Wiley Online Library","title":"Regularization and variable selection via the elastic net","type":"article-journal","volume":"67"},"uris":["http://www.mendeley.com/documents/?uuid=3bd903be-9b12-4152-8074-cb7f1b9e5115"]}],"mendeley":{"formattedCitation":"(Zou and Hastie, 2005)","plainTextFormattedCitation":"(Zou and Hastie, 2005)","previouslyFormattedCitation":"(Zou and Hastie, 2005)"},"properties":{"noteIndex":0},"schema":"https://github.com/citation-style-language/schema/raw/master/csl-citation.json"}</w:instrText>
      </w:r>
      <w:r w:rsidR="00367969">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(Zou and Hastie, 2005)</w:t>
      </w:r>
      <w:r w:rsidR="00367969">
        <w:rPr>
          <w:rFonts w:ascii="Times New Roman" w:hAnsi="Times New Roman" w:cs="Times New Roman"/>
          <w:sz w:val="24"/>
          <w:szCs w:val="24"/>
        </w:rPr>
        <w:fldChar w:fldCharType="end"/>
      </w:r>
      <w:r w:rsidR="00367969">
        <w:rPr>
          <w:rFonts w:ascii="Times New Roman" w:hAnsi="Times New Roman" w:cs="Times New Roman"/>
          <w:sz w:val="24"/>
          <w:szCs w:val="24"/>
        </w:rPr>
        <w:t xml:space="preserve">. Finally, based on the </w:t>
      </w:r>
      <w:r w:rsidR="00DB5CE9">
        <w:rPr>
          <w:rFonts w:ascii="Times New Roman" w:hAnsi="Times New Roman" w:cs="Times New Roman"/>
          <w:sz w:val="24"/>
          <w:szCs w:val="24"/>
        </w:rPr>
        <w:t>Minimum Absolute Error (</w:t>
      </w:r>
      <w:r w:rsidR="00367969">
        <w:rPr>
          <w:rFonts w:ascii="Times New Roman" w:hAnsi="Times New Roman" w:cs="Times New Roman"/>
          <w:sz w:val="24"/>
          <w:szCs w:val="24"/>
        </w:rPr>
        <w:t>MAE</w:t>
      </w:r>
      <w:r w:rsidR="00DB5CE9">
        <w:rPr>
          <w:rFonts w:ascii="Times New Roman" w:hAnsi="Times New Roman" w:cs="Times New Roman"/>
          <w:sz w:val="24"/>
          <w:szCs w:val="24"/>
        </w:rPr>
        <w:t>)</w:t>
      </w:r>
      <w:r w:rsidR="00367969">
        <w:rPr>
          <w:rFonts w:ascii="Times New Roman" w:hAnsi="Times New Roman" w:cs="Times New Roman"/>
          <w:sz w:val="24"/>
          <w:szCs w:val="24"/>
        </w:rPr>
        <w:t xml:space="preserve"> performance measure as well as qualitative inspection of the produced groundwater map, </w:t>
      </w:r>
      <w:r w:rsidR="00D87257">
        <w:rPr>
          <w:rFonts w:ascii="Times New Roman" w:hAnsi="Times New Roman" w:cs="Times New Roman"/>
          <w:sz w:val="24"/>
          <w:szCs w:val="24"/>
        </w:rPr>
        <w:t xml:space="preserve">the Random Forest regressor is chosen as the main regressor </w:t>
      </w:r>
      <w:r w:rsidR="00E621FA">
        <w:rPr>
          <w:rFonts w:ascii="Times New Roman" w:hAnsi="Times New Roman" w:cs="Times New Roman"/>
          <w:sz w:val="24"/>
          <w:szCs w:val="24"/>
        </w:rPr>
        <w:t>model</w:t>
      </w:r>
      <w:r w:rsidR="00367969">
        <w:rPr>
          <w:rFonts w:ascii="Times New Roman" w:hAnsi="Times New Roman" w:cs="Times New Roman"/>
          <w:sz w:val="24"/>
          <w:szCs w:val="24"/>
        </w:rPr>
        <w:t>.</w:t>
      </w:r>
      <w:r w:rsidR="00CA6951" w:rsidRPr="00CA6951">
        <w:rPr>
          <w:rFonts w:ascii="Times New Roman" w:hAnsi="Times New Roman" w:cs="Times New Roman"/>
          <w:sz w:val="24"/>
          <w:szCs w:val="24"/>
        </w:rPr>
        <w:t xml:space="preserve"> </w:t>
      </w:r>
      <w:r w:rsidR="00E62D09">
        <w:rPr>
          <w:rFonts w:ascii="Times New Roman" w:hAnsi="Times New Roman" w:cs="Times New Roman"/>
          <w:sz w:val="24"/>
          <w:szCs w:val="24"/>
        </w:rPr>
        <w:t>As has been mentioned above, t</w:t>
      </w:r>
      <w:r w:rsidR="00D87257">
        <w:rPr>
          <w:rFonts w:ascii="Times New Roman" w:hAnsi="Times New Roman" w:cs="Times New Roman"/>
          <w:sz w:val="24"/>
          <w:szCs w:val="24"/>
        </w:rPr>
        <w:t>wo separate models</w:t>
      </w:r>
      <w:r w:rsidR="005A4117">
        <w:rPr>
          <w:rFonts w:ascii="Times New Roman" w:hAnsi="Times New Roman" w:cs="Times New Roman"/>
          <w:sz w:val="24"/>
          <w:szCs w:val="24"/>
        </w:rPr>
        <w:t>, namely, S-Model and F-Model,</w:t>
      </w:r>
      <w:r w:rsidR="00D87257">
        <w:rPr>
          <w:rFonts w:ascii="Times New Roman" w:hAnsi="Times New Roman" w:cs="Times New Roman"/>
          <w:sz w:val="24"/>
          <w:szCs w:val="24"/>
        </w:rPr>
        <w:t xml:space="preserve"> have been trained- one considering the points labelled as S (i.e., having Suction-lift abstraction characteristic) and the other </w:t>
      </w:r>
      <w:commentRangeStart w:id="289"/>
      <w:commentRangeStart w:id="290"/>
      <w:r w:rsidR="00D87257">
        <w:rPr>
          <w:rFonts w:ascii="Times New Roman" w:hAnsi="Times New Roman" w:cs="Times New Roman"/>
          <w:sz w:val="24"/>
          <w:szCs w:val="24"/>
        </w:rPr>
        <w:t>with the points labelled as F (i.e., having Force-lift abstraction characteristic</w:t>
      </w:r>
      <w:commentRangeEnd w:id="289"/>
      <w:r w:rsidR="0027063D">
        <w:rPr>
          <w:rStyle w:val="CommentReference"/>
        </w:rPr>
        <w:commentReference w:id="289"/>
      </w:r>
      <w:commentRangeEnd w:id="290"/>
      <w:r w:rsidR="000B4886">
        <w:rPr>
          <w:rStyle w:val="CommentReference"/>
        </w:rPr>
        <w:commentReference w:id="290"/>
      </w:r>
      <w:r w:rsidR="00D87257">
        <w:rPr>
          <w:rFonts w:ascii="Times New Roman" w:hAnsi="Times New Roman" w:cs="Times New Roman"/>
          <w:sz w:val="24"/>
          <w:szCs w:val="24"/>
        </w:rPr>
        <w:t xml:space="preserve">). This makes sense as there are significant characteristic differences between the two sets of points (which was also reflected from significantly worse performance when training was done as a single model considering all points together). </w:t>
      </w:r>
      <w:r w:rsidR="00CA6951" w:rsidRPr="00CA6951">
        <w:rPr>
          <w:rFonts w:ascii="Times New Roman" w:hAnsi="Times New Roman" w:cs="Times New Roman"/>
          <w:sz w:val="24"/>
          <w:szCs w:val="24"/>
        </w:rPr>
        <w:t xml:space="preserve">The models </w:t>
      </w:r>
      <w:r w:rsidR="00D87257">
        <w:rPr>
          <w:rFonts w:ascii="Times New Roman" w:hAnsi="Times New Roman" w:cs="Times New Roman"/>
          <w:sz w:val="24"/>
          <w:szCs w:val="24"/>
        </w:rPr>
        <w:t>have been</w:t>
      </w:r>
      <w:r w:rsidR="00CA6951" w:rsidRPr="00CA6951">
        <w:rPr>
          <w:rFonts w:ascii="Times New Roman" w:hAnsi="Times New Roman" w:cs="Times New Roman"/>
          <w:sz w:val="24"/>
          <w:szCs w:val="24"/>
        </w:rPr>
        <w:t xml:space="preserve"> trained following a </w:t>
      </w:r>
      <w:r w:rsidR="00DB5CE9" w:rsidRPr="00DB5CE9">
        <w:rPr>
          <w:rFonts w:ascii="Times New Roman" w:hAnsi="Times New Roman" w:cs="Times New Roman"/>
          <w:i/>
          <w:iCs/>
          <w:sz w:val="24"/>
          <w:szCs w:val="24"/>
        </w:rPr>
        <w:t>K</w:t>
      </w:r>
      <w:r w:rsidR="00CA6951" w:rsidRPr="00CA6951">
        <w:rPr>
          <w:rFonts w:ascii="Times New Roman" w:hAnsi="Times New Roman" w:cs="Times New Roman"/>
          <w:sz w:val="24"/>
          <w:szCs w:val="24"/>
        </w:rPr>
        <w:t xml:space="preserve">-fold </w:t>
      </w:r>
      <w:r w:rsidR="00DB5CE9">
        <w:rPr>
          <w:rFonts w:ascii="Times New Roman" w:hAnsi="Times New Roman" w:cs="Times New Roman"/>
          <w:sz w:val="24"/>
          <w:szCs w:val="24"/>
        </w:rPr>
        <w:t>(</w:t>
      </w:r>
      <w:r w:rsidR="00DB5CE9" w:rsidRPr="00DB5CE9">
        <w:rPr>
          <w:rFonts w:ascii="Times New Roman" w:hAnsi="Times New Roman" w:cs="Times New Roman"/>
          <w:i/>
          <w:iCs/>
          <w:sz w:val="24"/>
          <w:szCs w:val="24"/>
        </w:rPr>
        <w:t>K</w:t>
      </w:r>
      <w:r w:rsidR="00DB5CE9">
        <w:rPr>
          <w:rFonts w:ascii="Times New Roman" w:hAnsi="Times New Roman" w:cs="Times New Roman"/>
          <w:sz w:val="24"/>
          <w:szCs w:val="24"/>
        </w:rPr>
        <w:t xml:space="preserve"> = 10) </w:t>
      </w:r>
      <w:r w:rsidR="00CA6951" w:rsidRPr="00CA6951">
        <w:rPr>
          <w:rFonts w:ascii="Times New Roman" w:hAnsi="Times New Roman" w:cs="Times New Roman"/>
          <w:sz w:val="24"/>
          <w:szCs w:val="24"/>
        </w:rPr>
        <w:t xml:space="preserve">cross validation scheme. </w:t>
      </w:r>
      <w:r w:rsidR="00D87257">
        <w:rPr>
          <w:rFonts w:ascii="Times New Roman" w:hAnsi="Times New Roman" w:cs="Times New Roman"/>
          <w:sz w:val="24"/>
          <w:szCs w:val="24"/>
        </w:rPr>
        <w:t xml:space="preserve">The number of estimators for the Random Forest regressor have been set (through a grid search) to 70 and 100 for the </w:t>
      </w:r>
      <w:r w:rsidR="005A4117">
        <w:rPr>
          <w:rFonts w:ascii="Times New Roman" w:hAnsi="Times New Roman" w:cs="Times New Roman"/>
          <w:sz w:val="24"/>
          <w:szCs w:val="24"/>
        </w:rPr>
        <w:t>S-Model and F-Model respectively.</w:t>
      </w:r>
    </w:p>
    <w:p w14:paraId="62864537" w14:textId="5105852D" w:rsidR="00F06C27" w:rsidRPr="00F06C27" w:rsidRDefault="00F06C27" w:rsidP="00C328EF">
      <w:pPr>
        <w:pStyle w:val="Heading2"/>
        <w:spacing w:line="480" w:lineRule="auto"/>
        <w:rPr>
          <w:rFonts w:cs="Times New Roman"/>
          <w:szCs w:val="24"/>
        </w:rPr>
      </w:pPr>
      <w:r>
        <w:rPr>
          <w:rFonts w:cs="Times New Roman"/>
          <w:szCs w:val="24"/>
        </w:rPr>
        <w:t>2.5</w:t>
      </w:r>
      <w:r w:rsidRPr="00F06C27">
        <w:rPr>
          <w:rFonts w:cs="Times New Roman"/>
          <w:szCs w:val="24"/>
        </w:rPr>
        <w:t xml:space="preserve"> Evaluation Metrics</w:t>
      </w:r>
    </w:p>
    <w:p w14:paraId="0B2C8B80" w14:textId="373B5349" w:rsidR="00F06C27" w:rsidRPr="004271E5" w:rsidRDefault="00821BB8" w:rsidP="000D3169">
      <w:pPr>
        <w:spacing w:line="480" w:lineRule="auto"/>
        <w:jc w:val="both"/>
        <w:rPr>
          <w:rFonts w:ascii="Times New Roman" w:hAnsi="Times New Roman" w:cs="Times New Roman"/>
          <w:sz w:val="24"/>
          <w:szCs w:val="24"/>
        </w:rPr>
      </w:pPr>
      <w:r>
        <w:rPr>
          <w:rFonts w:ascii="Times New Roman" w:hAnsi="Times New Roman" w:cs="Times New Roman"/>
          <w:sz w:val="24"/>
          <w:szCs w:val="24"/>
        </w:rPr>
        <w:t>To evaluate the performance of the classification models, w</w:t>
      </w:r>
      <w:r w:rsidR="00F06C27">
        <w:rPr>
          <w:rFonts w:ascii="Times New Roman" w:hAnsi="Times New Roman" w:cs="Times New Roman"/>
          <w:sz w:val="24"/>
          <w:szCs w:val="24"/>
        </w:rPr>
        <w:t xml:space="preserve">e </w:t>
      </w:r>
      <w:r w:rsidR="00F06C27" w:rsidRPr="004271E5">
        <w:rPr>
          <w:rFonts w:ascii="Times New Roman" w:hAnsi="Times New Roman" w:cs="Times New Roman"/>
          <w:sz w:val="24"/>
          <w:szCs w:val="24"/>
        </w:rPr>
        <w:t xml:space="preserve">have used </w:t>
      </w:r>
      <w:r w:rsidR="00DB5CE9" w:rsidRPr="004271E5">
        <w:rPr>
          <w:rFonts w:ascii="Times New Roman" w:hAnsi="Times New Roman" w:cs="Times New Roman"/>
          <w:sz w:val="24"/>
          <w:szCs w:val="24"/>
        </w:rPr>
        <w:t xml:space="preserve">well-established </w:t>
      </w:r>
      <w:r w:rsidR="00DB5CE9">
        <w:rPr>
          <w:rFonts w:ascii="Times New Roman" w:hAnsi="Times New Roman" w:cs="Times New Roman"/>
          <w:sz w:val="24"/>
          <w:szCs w:val="24"/>
        </w:rPr>
        <w:t xml:space="preserve">and popular </w:t>
      </w:r>
      <w:r w:rsidR="00DB5CE9" w:rsidRPr="004271E5">
        <w:rPr>
          <w:rFonts w:ascii="Times New Roman" w:hAnsi="Times New Roman" w:cs="Times New Roman"/>
          <w:sz w:val="24"/>
          <w:szCs w:val="24"/>
        </w:rPr>
        <w:t xml:space="preserve">performance metrics </w:t>
      </w:r>
      <w:r w:rsidR="00DB5CE9">
        <w:rPr>
          <w:rFonts w:ascii="Times New Roman" w:hAnsi="Times New Roman" w:cs="Times New Roman"/>
          <w:sz w:val="24"/>
          <w:szCs w:val="24"/>
        </w:rPr>
        <w:t xml:space="preserve">from </w:t>
      </w:r>
      <w:r w:rsidR="00DB5CE9" w:rsidRPr="00D54839">
        <w:rPr>
          <w:rFonts w:ascii="Times New Roman" w:hAnsi="Times New Roman" w:cs="Times New Roman"/>
          <w:sz w:val="24"/>
          <w:szCs w:val="24"/>
        </w:rPr>
        <w:t>the literature</w:t>
      </w:r>
      <w:r w:rsidR="00DB5CE9" w:rsidRPr="005B1C11">
        <w:rPr>
          <w:rFonts w:ascii="Times New Roman" w:hAnsi="Times New Roman" w:cs="Times New Roman"/>
          <w:sz w:val="24"/>
          <w:szCs w:val="24"/>
        </w:rPr>
        <w:t xml:space="preserve"> </w:t>
      </w:r>
      <w:r w:rsidR="00DB5CE9" w:rsidRPr="005B1C11">
        <w:rPr>
          <w:rFonts w:ascii="Times New Roman" w:hAnsi="Times New Roman" w:cs="Times New Roman"/>
          <w:sz w:val="24"/>
          <w:szCs w:val="24"/>
        </w:rPr>
        <w:fldChar w:fldCharType="begin" w:fldLock="1"/>
      </w:r>
      <w:r w:rsidR="00DB5CE9">
        <w:rPr>
          <w:rFonts w:ascii="Times New Roman" w:hAnsi="Times New Roman" w:cs="Times New Roman"/>
          <w:sz w:val="24"/>
          <w:szCs w:val="24"/>
        </w:rPr>
        <w:instrText>ADDIN CSL_CITATION {"citationItems":[{"id":"ITEM-1","itemData":{"author":[{"dropping-particle":"","family":"Altman","given":"Douglas G","non-dropping-particle":"","parse-names":false,"suffix":""},{"dropping-particle":"","family":"Bland","given":"J Martin","non-dropping-particle":"","parse-names":false,"suffix":""}],"container-title":"BMJ: British Medical Journal","id":"ITEM-1","issue":"6943","issued":{"date-parts":[["1994"]]},"page":"1552","publisher":"BMJ Publishing Group","title":"Diagnostic tests. 1: Sensitivity and specificity.","type":"article-journal","volume":"308"},"uris":["http://www.mendeley.com/documents/?uuid=afa55424-ce92-46f8-a19c-db5d8c455ee6","http://www.mendeley.com/documents/?uuid=84c9910b-7362-47de-8906-5466a24182be"]},{"id":"ITEM-2","itemData":{"author":[{"dropping-particle":"","family":"Powers","given":"David M W","non-dropping-particle":"","parse-names":false,"suffix":""}],"container-title":"arXiv preprint arXiv:2010.16061","id":"ITEM-2","issued":{"date-parts":[["2020"]]},"title":"Evaluation: from precision, recall and F-measure to ROC, informedness, markedness and correlation","type":"article-journal"},"uris":["http://www.mendeley.com/documents/?uuid=56092105-6eb5-4042-b76f-846b1c4c77e6","http://www.mendeley.com/documents/?uuid=5f54af2f-c66d-45f8-aa24-a1dde465866d"]}],"mendeley":{"formattedCitation":"(Altman and Bland, 1994; Powers, 2020)","plainTextFormattedCitation":"(Altman and Bland, 1994; Powers, 2020)","previouslyFormattedCitation":"(Altman and Bland, 1994; Powers, 2020)"},"properties":{"noteIndex":0},"schema":"https://github.com/citation-style-language/schema/raw/master/csl-citation.json"}</w:instrText>
      </w:r>
      <w:r w:rsidR="00DB5CE9" w:rsidRPr="005B1C11">
        <w:rPr>
          <w:rFonts w:ascii="Times New Roman" w:hAnsi="Times New Roman" w:cs="Times New Roman"/>
          <w:sz w:val="24"/>
          <w:szCs w:val="24"/>
        </w:rPr>
        <w:fldChar w:fldCharType="separate"/>
      </w:r>
      <w:r w:rsidR="00DB5CE9" w:rsidRPr="003E5F52">
        <w:rPr>
          <w:rFonts w:ascii="Times New Roman" w:hAnsi="Times New Roman" w:cs="Times New Roman"/>
          <w:noProof/>
          <w:sz w:val="24"/>
          <w:szCs w:val="24"/>
        </w:rPr>
        <w:t>(Altman and Bland, 1994; Powers, 2020)</w:t>
      </w:r>
      <w:r w:rsidR="00DB5CE9" w:rsidRPr="005B1C11">
        <w:rPr>
          <w:rFonts w:ascii="Times New Roman" w:hAnsi="Times New Roman" w:cs="Times New Roman"/>
          <w:sz w:val="24"/>
          <w:szCs w:val="24"/>
        </w:rPr>
        <w:fldChar w:fldCharType="end"/>
      </w:r>
      <w:r>
        <w:rPr>
          <w:rFonts w:ascii="Times New Roman" w:hAnsi="Times New Roman" w:cs="Times New Roman"/>
          <w:sz w:val="24"/>
          <w:szCs w:val="24"/>
        </w:rPr>
        <w:t xml:space="preserve">, namely, </w:t>
      </w:r>
      <w:r w:rsidR="00F06C27" w:rsidRPr="004271E5">
        <w:rPr>
          <w:rFonts w:ascii="Times New Roman" w:hAnsi="Times New Roman" w:cs="Times New Roman"/>
          <w:sz w:val="24"/>
          <w:szCs w:val="24"/>
        </w:rPr>
        <w:t>accuracy, sensitivity, specificity, F1 score, Precision and Matthew's correlation coefficient (MCC)</w:t>
      </w:r>
      <w:r w:rsidR="00F06C27" w:rsidRPr="00D54839">
        <w:rPr>
          <w:rFonts w:ascii="Times New Roman" w:hAnsi="Times New Roman" w:cs="Times New Roman"/>
          <w:sz w:val="24"/>
          <w:szCs w:val="24"/>
        </w:rPr>
        <w:t>.</w:t>
      </w:r>
      <w:r w:rsidR="000D3169">
        <w:rPr>
          <w:rFonts w:ascii="Times New Roman" w:hAnsi="Times New Roman" w:cs="Times New Roman"/>
          <w:sz w:val="24"/>
          <w:szCs w:val="24"/>
        </w:rPr>
        <w:t xml:space="preserve"> These</w:t>
      </w:r>
      <w:r w:rsidR="00F06C27" w:rsidRPr="004271E5">
        <w:rPr>
          <w:rFonts w:ascii="Times New Roman" w:hAnsi="Times New Roman" w:cs="Times New Roman"/>
          <w:sz w:val="24"/>
          <w:szCs w:val="24"/>
        </w:rPr>
        <w:t xml:space="preserve"> performance metrics </w:t>
      </w:r>
      <w:r w:rsidR="000D3169">
        <w:rPr>
          <w:rFonts w:ascii="Times New Roman" w:hAnsi="Times New Roman" w:cs="Times New Roman"/>
          <w:sz w:val="24"/>
          <w:szCs w:val="24"/>
        </w:rPr>
        <w:t xml:space="preserve">are calculated </w:t>
      </w:r>
      <w:r w:rsidR="00D307EE">
        <w:rPr>
          <w:rFonts w:ascii="Times New Roman" w:hAnsi="Times New Roman" w:cs="Times New Roman"/>
          <w:sz w:val="24"/>
          <w:szCs w:val="24"/>
        </w:rPr>
        <w:t>using</w:t>
      </w:r>
      <w:r w:rsidR="00F06C27" w:rsidRPr="004271E5">
        <w:rPr>
          <w:rFonts w:ascii="Times New Roman" w:hAnsi="Times New Roman" w:cs="Times New Roman"/>
          <w:sz w:val="24"/>
          <w:szCs w:val="24"/>
        </w:rPr>
        <w:t xml:space="preserve"> the following equations:</w:t>
      </w:r>
    </w:p>
    <w:p w14:paraId="46F0524A"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Accuracy</m:t>
          </m:r>
          <m:r>
            <m:rPr>
              <m:sty m:val="p"/>
            </m:rPr>
            <w:rPr>
              <w:rFonts w:ascii="Cambria Math" w:hAnsi="Cambria Math" w:cs="Times New Roman"/>
              <w:sz w:val="24"/>
              <w:szCs w:val="24"/>
            </w:rPr>
            <m:t xml:space="preserve"> (</m:t>
          </m:r>
          <m:r>
            <w:rPr>
              <w:rFonts w:ascii="Cambria Math" w:hAnsi="Cambria Math" w:cs="Times New Roman"/>
              <w:sz w:val="24"/>
              <w:szCs w:val="24"/>
            </w:rPr>
            <m:t>Acc</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TN</m:t>
              </m:r>
            </m:num>
            <m:den>
              <m:r>
                <w:rPr>
                  <w:rFonts w:ascii="Cambria Math" w:hAnsi="Cambria Math" w:cs="Times New Roman"/>
                  <w:sz w:val="24"/>
                  <w:szCs w:val="24"/>
                </w:rPr>
                <m:t>P</m:t>
              </m:r>
              <m:r>
                <m:rPr>
                  <m:sty m:val="p"/>
                </m:rPr>
                <w:rPr>
                  <w:rFonts w:ascii="Cambria Math" w:hAnsi="Cambria Math" w:cs="Times New Roman"/>
                  <w:sz w:val="24"/>
                  <w:szCs w:val="24"/>
                </w:rPr>
                <m:t>+</m:t>
              </m:r>
              <m:r>
                <w:rPr>
                  <w:rFonts w:ascii="Cambria Math" w:hAnsi="Cambria Math" w:cs="Times New Roman"/>
                  <w:sz w:val="24"/>
                  <w:szCs w:val="24"/>
                </w:rPr>
                <m:t>N</m:t>
              </m:r>
            </m:den>
          </m:f>
        </m:oMath>
      </m:oMathPara>
    </w:p>
    <w:p w14:paraId="0C91C1D8"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Sensitivity</m:t>
          </m:r>
          <m:r>
            <m:rPr>
              <m:sty m:val="p"/>
            </m:rPr>
            <w:rPr>
              <w:rFonts w:ascii="Cambria Math" w:hAnsi="Cambria Math" w:cs="Times New Roman"/>
              <w:sz w:val="24"/>
              <w:szCs w:val="24"/>
            </w:rPr>
            <m:t xml:space="preserve"> (</m:t>
          </m:r>
          <m:r>
            <w:rPr>
              <w:rFonts w:ascii="Cambria Math" w:hAnsi="Cambria Math" w:cs="Times New Roman"/>
              <w:sz w:val="24"/>
              <w:szCs w:val="24"/>
            </w:rPr>
            <m:t>Sn</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num>
            <m:den>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FN</m:t>
              </m:r>
            </m:den>
          </m:f>
        </m:oMath>
      </m:oMathPara>
    </w:p>
    <w:p w14:paraId="4EC63098"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Specificity</m:t>
          </m:r>
          <m:r>
            <m:rPr>
              <m:sty m:val="p"/>
            </m:rPr>
            <w:rPr>
              <w:rFonts w:ascii="Cambria Math" w:hAnsi="Cambria Math" w:cs="Times New Roman"/>
              <w:sz w:val="24"/>
              <w:szCs w:val="24"/>
            </w:rPr>
            <m:t xml:space="preserve"> (</m:t>
          </m:r>
          <m:r>
            <w:rPr>
              <w:rFonts w:ascii="Cambria Math" w:hAnsi="Cambria Math" w:cs="Times New Roman"/>
              <w:sz w:val="24"/>
              <w:szCs w:val="24"/>
            </w:rPr>
            <m:t>Sp</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TN</m:t>
              </m:r>
            </m:num>
            <m:den>
              <m:r>
                <w:rPr>
                  <w:rFonts w:ascii="Cambria Math" w:hAnsi="Cambria Math" w:cs="Times New Roman"/>
                  <w:sz w:val="24"/>
                  <w:szCs w:val="24"/>
                </w:rPr>
                <m:t>FP</m:t>
              </m:r>
              <m:r>
                <m:rPr>
                  <m:sty m:val="p"/>
                </m:rPr>
                <w:rPr>
                  <w:rFonts w:ascii="Cambria Math" w:hAnsi="Cambria Math" w:cs="Times New Roman"/>
                  <w:sz w:val="24"/>
                  <w:szCs w:val="24"/>
                </w:rPr>
                <m:t>+</m:t>
              </m:r>
              <m:r>
                <w:rPr>
                  <w:rFonts w:ascii="Cambria Math" w:hAnsi="Cambria Math" w:cs="Times New Roman"/>
                  <w:sz w:val="24"/>
                  <w:szCs w:val="24"/>
                </w:rPr>
                <m:t>TN</m:t>
              </m:r>
            </m:den>
          </m:f>
        </m:oMath>
      </m:oMathPara>
    </w:p>
    <w:p w14:paraId="244308BE"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w:lastRenderedPageBreak/>
            <m:t>Precision</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num>
            <m:den>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FP</m:t>
              </m:r>
            </m:den>
          </m:f>
        </m:oMath>
      </m:oMathPara>
    </w:p>
    <w:p w14:paraId="3AB32C7A"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Recall</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num>
            <m:den>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FN</m:t>
              </m:r>
            </m:den>
          </m:f>
        </m:oMath>
      </m:oMathPara>
    </w:p>
    <w:p w14:paraId="06BE1ACB"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MCC</m:t>
          </m:r>
          <m:r>
            <m:rPr>
              <m:sty m:val="p"/>
            </m:rP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TN</m:t>
              </m:r>
              <m:r>
                <m:rPr>
                  <m:sty m:val="p"/>
                </m:rPr>
                <w:rPr>
                  <w:rFonts w:ascii="Cambria Math" w:hAnsi="Cambria Math" w:cs="Times New Roman"/>
                  <w:sz w:val="24"/>
                  <w:szCs w:val="24"/>
                </w:rPr>
                <m:t>-</m:t>
              </m:r>
              <m:r>
                <w:rPr>
                  <w:rFonts w:ascii="Cambria Math" w:hAnsi="Cambria Math" w:cs="Times New Roman"/>
                  <w:sz w:val="24"/>
                  <w:szCs w:val="24"/>
                </w:rPr>
                <m:t>FP</m:t>
              </m:r>
              <m:r>
                <m:rPr>
                  <m:sty m:val="p"/>
                </m:rPr>
                <w:rPr>
                  <w:rFonts w:ascii="Cambria Math" w:hAnsi="Cambria Math" w:cs="Times New Roman"/>
                  <w:sz w:val="24"/>
                  <w:szCs w:val="24"/>
                </w:rPr>
                <m:t>*</m:t>
              </m:r>
              <m:r>
                <w:rPr>
                  <w:rFonts w:ascii="Cambria Math" w:hAnsi="Cambria Math" w:cs="Times New Roman"/>
                  <w:sz w:val="24"/>
                  <w:szCs w:val="24"/>
                </w:rPr>
                <m:t>FN</m:t>
              </m:r>
            </m:num>
            <m:den>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m:t>
                  </m:r>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FN</m:t>
                  </m:r>
                  <m:r>
                    <m:rPr>
                      <m:sty m:val="p"/>
                    </m:rPr>
                    <w:rPr>
                      <w:rFonts w:ascii="Cambria Math" w:hAnsi="Cambria Math" w:cs="Times New Roman"/>
                      <w:sz w:val="24"/>
                      <w:szCs w:val="24"/>
                    </w:rPr>
                    <m:t>)(</m:t>
                  </m:r>
                  <m:r>
                    <w:rPr>
                      <w:rFonts w:ascii="Cambria Math" w:hAnsi="Cambria Math" w:cs="Times New Roman"/>
                      <w:sz w:val="24"/>
                      <w:szCs w:val="24"/>
                    </w:rPr>
                    <m:t>TP</m:t>
                  </m:r>
                  <m:r>
                    <m:rPr>
                      <m:sty m:val="p"/>
                    </m:rPr>
                    <w:rPr>
                      <w:rFonts w:ascii="Cambria Math" w:hAnsi="Cambria Math" w:cs="Times New Roman"/>
                      <w:sz w:val="24"/>
                      <w:szCs w:val="24"/>
                    </w:rPr>
                    <m:t>+</m:t>
                  </m:r>
                  <m:r>
                    <w:rPr>
                      <w:rFonts w:ascii="Cambria Math" w:hAnsi="Cambria Math" w:cs="Times New Roman"/>
                      <w:sz w:val="24"/>
                      <w:szCs w:val="24"/>
                    </w:rPr>
                    <m:t>FP</m:t>
                  </m:r>
                  <m:r>
                    <m:rPr>
                      <m:sty m:val="p"/>
                    </m:rPr>
                    <w:rPr>
                      <w:rFonts w:ascii="Cambria Math" w:hAnsi="Cambria Math" w:cs="Times New Roman"/>
                      <w:sz w:val="24"/>
                      <w:szCs w:val="24"/>
                    </w:rPr>
                    <m:t>)(</m:t>
                  </m:r>
                  <m:r>
                    <w:rPr>
                      <w:rFonts w:ascii="Cambria Math" w:hAnsi="Cambria Math" w:cs="Times New Roman"/>
                      <w:sz w:val="24"/>
                      <w:szCs w:val="24"/>
                    </w:rPr>
                    <m:t>TN</m:t>
                  </m:r>
                  <m:r>
                    <m:rPr>
                      <m:sty m:val="p"/>
                    </m:rPr>
                    <w:rPr>
                      <w:rFonts w:ascii="Cambria Math" w:hAnsi="Cambria Math" w:cs="Times New Roman"/>
                      <w:sz w:val="24"/>
                      <w:szCs w:val="24"/>
                    </w:rPr>
                    <m:t>+</m:t>
                  </m:r>
                  <m:r>
                    <w:rPr>
                      <w:rFonts w:ascii="Cambria Math" w:hAnsi="Cambria Math" w:cs="Times New Roman"/>
                      <w:sz w:val="24"/>
                      <w:szCs w:val="24"/>
                    </w:rPr>
                    <m:t>FP</m:t>
                  </m:r>
                  <m:r>
                    <m:rPr>
                      <m:sty m:val="p"/>
                    </m:rPr>
                    <w:rPr>
                      <w:rFonts w:ascii="Cambria Math" w:hAnsi="Cambria Math" w:cs="Times New Roman"/>
                      <w:sz w:val="24"/>
                      <w:szCs w:val="24"/>
                    </w:rPr>
                    <m:t>)(</m:t>
                  </m:r>
                  <m:r>
                    <w:rPr>
                      <w:rFonts w:ascii="Cambria Math" w:hAnsi="Cambria Math" w:cs="Times New Roman"/>
                      <w:sz w:val="24"/>
                      <w:szCs w:val="24"/>
                    </w:rPr>
                    <m:t>TN</m:t>
                  </m:r>
                  <m:r>
                    <m:rPr>
                      <m:sty m:val="p"/>
                    </m:rPr>
                    <w:rPr>
                      <w:rFonts w:ascii="Cambria Math" w:hAnsi="Cambria Math" w:cs="Times New Roman"/>
                      <w:sz w:val="24"/>
                      <w:szCs w:val="24"/>
                    </w:rPr>
                    <m:t>+</m:t>
                  </m:r>
                  <m:r>
                    <w:rPr>
                      <w:rFonts w:ascii="Cambria Math" w:hAnsi="Cambria Math" w:cs="Times New Roman"/>
                      <w:sz w:val="24"/>
                      <w:szCs w:val="24"/>
                    </w:rPr>
                    <m:t>FN</m:t>
                  </m:r>
                  <m:r>
                    <m:rPr>
                      <m:sty m:val="p"/>
                    </m:rPr>
                    <w:rPr>
                      <w:rFonts w:ascii="Cambria Math" w:hAnsi="Cambria Math" w:cs="Times New Roman"/>
                      <w:sz w:val="24"/>
                      <w:szCs w:val="24"/>
                    </w:rPr>
                    <m:t>)</m:t>
                  </m:r>
                </m:e>
              </m:rad>
            </m:den>
          </m:f>
        </m:oMath>
      </m:oMathPara>
    </w:p>
    <w:p w14:paraId="46168263" w14:textId="77777777"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F</m:t>
          </m:r>
          <m:r>
            <m:rPr>
              <m:sty m:val="p"/>
            </m:rPr>
            <w:rPr>
              <w:rFonts w:ascii="Cambria Math" w:hAnsi="Cambria Math" w:cs="Times New Roman"/>
              <w:sz w:val="24"/>
              <w:szCs w:val="24"/>
            </w:rPr>
            <m:t xml:space="preserve">1= </m:t>
          </m:r>
          <m:f>
            <m:fPr>
              <m:ctrlPr>
                <w:rPr>
                  <w:rFonts w:ascii="Cambria Math" w:hAnsi="Cambria Math" w:cs="Times New Roman"/>
                  <w:sz w:val="24"/>
                  <w:szCs w:val="24"/>
                </w:rPr>
              </m:ctrlPr>
            </m:fPr>
            <m:num>
              <m:r>
                <m:rPr>
                  <m:sty m:val="p"/>
                </m:rPr>
                <w:rPr>
                  <w:rFonts w:ascii="Cambria Math" w:hAnsi="Cambria Math" w:cs="Times New Roman"/>
                  <w:sz w:val="24"/>
                  <w:szCs w:val="24"/>
                </w:rPr>
                <m:t>2*</m:t>
              </m:r>
              <m:r>
                <w:rPr>
                  <w:rFonts w:ascii="Cambria Math" w:hAnsi="Cambria Math" w:cs="Times New Roman"/>
                  <w:sz w:val="24"/>
                  <w:szCs w:val="24"/>
                </w:rPr>
                <m:t>Precision</m:t>
              </m:r>
              <m:r>
                <m:rPr>
                  <m:sty m:val="p"/>
                </m:rPr>
                <w:rPr>
                  <w:rFonts w:ascii="Cambria Math" w:hAnsi="Cambria Math" w:cs="Times New Roman"/>
                  <w:sz w:val="24"/>
                  <w:szCs w:val="24"/>
                </w:rPr>
                <m:t>*</m:t>
              </m:r>
              <m:r>
                <w:rPr>
                  <w:rFonts w:ascii="Cambria Math" w:hAnsi="Cambria Math" w:cs="Times New Roman"/>
                  <w:sz w:val="24"/>
                  <w:szCs w:val="24"/>
                </w:rPr>
                <m:t>Recall</m:t>
              </m:r>
            </m:num>
            <m:den>
              <m:r>
                <w:rPr>
                  <w:rFonts w:ascii="Cambria Math" w:hAnsi="Cambria Math" w:cs="Times New Roman"/>
                  <w:sz w:val="24"/>
                  <w:szCs w:val="24"/>
                </w:rPr>
                <m:t>Precision</m:t>
              </m:r>
              <m:r>
                <m:rPr>
                  <m:sty m:val="p"/>
                </m:rPr>
                <w:rPr>
                  <w:rFonts w:ascii="Cambria Math" w:hAnsi="Cambria Math" w:cs="Times New Roman"/>
                  <w:sz w:val="24"/>
                  <w:szCs w:val="24"/>
                </w:rPr>
                <m:t>+</m:t>
              </m:r>
              <m:r>
                <w:rPr>
                  <w:rFonts w:ascii="Cambria Math" w:hAnsi="Cambria Math" w:cs="Times New Roman"/>
                  <w:sz w:val="24"/>
                  <w:szCs w:val="24"/>
                </w:rPr>
                <m:t>Recall</m:t>
              </m:r>
            </m:den>
          </m:f>
        </m:oMath>
      </m:oMathPara>
    </w:p>
    <w:p w14:paraId="27A79A87" w14:textId="77777777" w:rsidR="000D3169" w:rsidRDefault="000D3169" w:rsidP="000D3169">
      <w:pPr>
        <w:spacing w:line="480" w:lineRule="auto"/>
        <w:jc w:val="both"/>
        <w:rPr>
          <w:rFonts w:ascii="Times New Roman" w:hAnsi="Times New Roman" w:cs="Times New Roman"/>
          <w:sz w:val="24"/>
          <w:szCs w:val="24"/>
        </w:rPr>
      </w:pPr>
      <w:r>
        <w:rPr>
          <w:rFonts w:ascii="Times New Roman" w:hAnsi="Times New Roman" w:cs="Times New Roman"/>
          <w:sz w:val="24"/>
          <w:szCs w:val="24"/>
        </w:rPr>
        <w:t>Here,</w:t>
      </w:r>
      <w:r w:rsidRPr="004271E5">
        <w:rPr>
          <w:rFonts w:ascii="Times New Roman" w:hAnsi="Times New Roman" w:cs="Times New Roman"/>
          <w:sz w:val="24"/>
          <w:szCs w:val="24"/>
        </w:rPr>
        <w:t xml:space="preserve"> </w:t>
      </w:r>
      <w:r w:rsidRPr="004271E5">
        <w:rPr>
          <w:rFonts w:ascii="Times New Roman" w:hAnsi="Times New Roman" w:cs="Times New Roman"/>
          <w:i/>
          <w:iCs/>
          <w:sz w:val="24"/>
          <w:szCs w:val="24"/>
        </w:rPr>
        <w:t>P</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N</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TP</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TN</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FP</w:t>
      </w:r>
      <w:r w:rsidRPr="004271E5">
        <w:rPr>
          <w:rFonts w:ascii="Times New Roman" w:hAnsi="Times New Roman" w:cs="Times New Roman"/>
          <w:sz w:val="24"/>
          <w:szCs w:val="24"/>
        </w:rPr>
        <w:t>,</w:t>
      </w:r>
      <w:r>
        <w:rPr>
          <w:rFonts w:ascii="Times New Roman" w:hAnsi="Times New Roman" w:cs="Times New Roman"/>
          <w:sz w:val="24"/>
          <w:szCs w:val="24"/>
        </w:rPr>
        <w:t xml:space="preserve"> </w:t>
      </w:r>
      <w:r w:rsidRPr="004271E5">
        <w:rPr>
          <w:rFonts w:ascii="Times New Roman" w:hAnsi="Times New Roman" w:cs="Times New Roman"/>
          <w:i/>
          <w:iCs/>
          <w:sz w:val="24"/>
          <w:szCs w:val="24"/>
        </w:rPr>
        <w:t xml:space="preserve">FN </w:t>
      </w:r>
      <w:r w:rsidRPr="004271E5">
        <w:rPr>
          <w:rFonts w:ascii="Times New Roman" w:hAnsi="Times New Roman" w:cs="Times New Roman"/>
          <w:sz w:val="24"/>
          <w:szCs w:val="24"/>
        </w:rPr>
        <w:t>respectively denote the number of positives, negatives, true positives, true negatives, false positives and false negatives.</w:t>
      </w:r>
    </w:p>
    <w:p w14:paraId="6182B70A" w14:textId="7D562A9A" w:rsidR="00B964E7" w:rsidRDefault="000D3169" w:rsidP="00606EF0">
      <w:pPr>
        <w:spacing w:line="480" w:lineRule="auto"/>
        <w:jc w:val="both"/>
        <w:rPr>
          <w:rFonts w:ascii="Times New Roman" w:hAnsi="Times New Roman" w:cs="Times New Roman"/>
          <w:sz w:val="24"/>
          <w:szCs w:val="24"/>
        </w:rPr>
      </w:pPr>
      <w:r w:rsidRPr="004271E5">
        <w:rPr>
          <w:rFonts w:ascii="Times New Roman" w:hAnsi="Times New Roman" w:cs="Times New Roman"/>
          <w:sz w:val="24"/>
          <w:szCs w:val="24"/>
        </w:rPr>
        <w:t>We have also analy</w:t>
      </w:r>
      <w:r>
        <w:rPr>
          <w:rFonts w:ascii="Times New Roman" w:hAnsi="Times New Roman" w:cs="Times New Roman"/>
          <w:sz w:val="24"/>
          <w:szCs w:val="24"/>
        </w:rPr>
        <w:t>z</w:t>
      </w:r>
      <w:r w:rsidRPr="004271E5">
        <w:rPr>
          <w:rFonts w:ascii="Times New Roman" w:hAnsi="Times New Roman" w:cs="Times New Roman"/>
          <w:sz w:val="24"/>
          <w:szCs w:val="24"/>
        </w:rPr>
        <w:t xml:space="preserve">ed the </w:t>
      </w:r>
      <w:r>
        <w:rPr>
          <w:rFonts w:ascii="Times New Roman" w:hAnsi="Times New Roman" w:cs="Times New Roman"/>
          <w:sz w:val="24"/>
          <w:szCs w:val="24"/>
        </w:rPr>
        <w:t xml:space="preserve">ROC-Curve, i.e., the </w:t>
      </w:r>
      <w:r w:rsidRPr="004271E5">
        <w:rPr>
          <w:rFonts w:ascii="Times New Roman" w:hAnsi="Times New Roman" w:cs="Times New Roman"/>
          <w:sz w:val="24"/>
          <w:szCs w:val="24"/>
        </w:rPr>
        <w:t xml:space="preserve">area under receiver operating </w:t>
      </w:r>
      <w:r w:rsidRPr="00D54839">
        <w:rPr>
          <w:rFonts w:ascii="Times New Roman" w:hAnsi="Times New Roman" w:cs="Times New Roman"/>
          <w:sz w:val="24"/>
          <w:szCs w:val="24"/>
        </w:rPr>
        <w:t>characteristic curve (ROC-Curve)</w:t>
      </w:r>
      <w:r w:rsidRPr="005B1C11">
        <w:rPr>
          <w:rFonts w:ascii="Times New Roman" w:hAnsi="Times New Roman" w:cs="Times New Roman"/>
          <w:sz w:val="24"/>
          <w:szCs w:val="24"/>
        </w:rPr>
        <w:t xml:space="preserve"> </w:t>
      </w:r>
      <w:r w:rsidRPr="005B1C11">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{"citationItems":[{"id":"ITEM-1","itemData":{"DOI":"10.1016/j.patrec.2005.10.010","ISSN":"01678655","author":[{"dropping-particle":"","family":"Fawcett","given":"Tom","non-dropping-particle":"","parse-names":false,"suffix":""}],"container-title":"Pattern Recognition Letters","id":"ITEM-1","issue":"8","issued":{"date-parts":[["2006","6"]]},"page":"861-874","publisher":"Elsevier","title":"An introduction to ROC analysis","type":"article-journal","volume":"27"},"uris":["http://www.mendeley.com/documents/?uuid=ad7fcae8-a825-42a0-8f10-d248e7d7d6f7"]}],"mendeley":{"formattedCitation":"(Fawcett, 2006)","plainTextFormattedCitation":"(Fawcett, 2006)","previouslyFormattedCitation":"(Fawcett, 2006)"},"properties":{"noteIndex":0},"schema":"https://github.com/citation-style-language/schema/raw/master/csl-citation.json"}</w:instrText>
      </w:r>
      <w:r w:rsidRPr="005B1C11">
        <w:rPr>
          <w:rFonts w:ascii="Times New Roman" w:hAnsi="Times New Roman" w:cs="Times New Roman"/>
          <w:sz w:val="24"/>
          <w:szCs w:val="24"/>
        </w:rPr>
        <w:fldChar w:fldCharType="separate"/>
      </w:r>
      <w:r w:rsidRPr="003E5F52">
        <w:rPr>
          <w:rFonts w:ascii="Times New Roman" w:hAnsi="Times New Roman" w:cs="Times New Roman"/>
          <w:noProof/>
          <w:sz w:val="24"/>
          <w:szCs w:val="24"/>
        </w:rPr>
        <w:t>(Fawcett, 2006)</w:t>
      </w:r>
      <w:r w:rsidRPr="005B1C11">
        <w:rPr>
          <w:rFonts w:ascii="Times New Roman" w:hAnsi="Times New Roman" w:cs="Times New Roman"/>
          <w:sz w:val="24"/>
          <w:szCs w:val="24"/>
        </w:rPr>
        <w:fldChar w:fldCharType="end"/>
      </w:r>
      <w:r w:rsidRPr="005B1C11">
        <w:rPr>
          <w:rFonts w:ascii="Times New Roman" w:hAnsi="Times New Roman" w:cs="Times New Roman"/>
          <w:sz w:val="24"/>
          <w:szCs w:val="24"/>
        </w:rPr>
        <w:t xml:space="preserve"> </w:t>
      </w:r>
      <w:r w:rsidRPr="00D54839">
        <w:rPr>
          <w:rFonts w:ascii="Times New Roman" w:hAnsi="Times New Roman" w:cs="Times New Roman"/>
          <w:sz w:val="24"/>
          <w:szCs w:val="24"/>
        </w:rPr>
        <w:t>and</w:t>
      </w:r>
      <w:r w:rsidRPr="004271E5">
        <w:rPr>
          <w:rFonts w:ascii="Times New Roman" w:hAnsi="Times New Roman" w:cs="Times New Roman"/>
          <w:sz w:val="24"/>
          <w:szCs w:val="24"/>
        </w:rPr>
        <w:t xml:space="preserve"> </w:t>
      </w:r>
      <w:r>
        <w:rPr>
          <w:rFonts w:ascii="Times New Roman" w:hAnsi="Times New Roman" w:cs="Times New Roman"/>
          <w:sz w:val="24"/>
          <w:szCs w:val="24"/>
        </w:rPr>
        <w:t xml:space="preserve">the PR-Curve, i.e., </w:t>
      </w:r>
      <w:r w:rsidRPr="004271E5">
        <w:rPr>
          <w:rFonts w:ascii="Times New Roman" w:hAnsi="Times New Roman" w:cs="Times New Roman"/>
          <w:sz w:val="24"/>
          <w:szCs w:val="24"/>
        </w:rPr>
        <w:t>area under precision-</w:t>
      </w:r>
      <w:r w:rsidRPr="00D54839">
        <w:rPr>
          <w:rFonts w:ascii="Times New Roman" w:hAnsi="Times New Roman" w:cs="Times New Roman"/>
          <w:sz w:val="24"/>
          <w:szCs w:val="24"/>
        </w:rPr>
        <w:t xml:space="preserve">recall curve </w:t>
      </w:r>
      <w:r w:rsidRPr="005B1C11">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Davis","given":"Jesse","non-dropping-particle":"","parse-names":false,"suffix":""},{"dropping-particle":"","family":"Goadrich","given":"Mark","non-dropping-particle":"","parse-names":false,"suffix":""}],"container-title":"Proceedings of the 23rd international conference on Machine learning","id":"ITEM-1","issued":{"date-parts":[["2006"]]},"page":"233-240","title":"The relationship between Precision-Recall and ROC curves","type":"paper-conference"},"uris":["http://www.mendeley.com/documents/?uuid=7a620739-1bf0-4f9d-83b6-9efc10d7f5d1","http://www.mendeley.com/documents/?uuid=e55fd0f6-75cf-4746-b781-94f1a8d0a8f5"]}],"mendeley":{"formattedCitation":"(Davis and Goadrich, 2006)","plainTextFormattedCitation":"(Davis and Goadrich, 2006)","previouslyFormattedCitation":"(Davis and Goadrich, 2006)"},"properties":{"noteIndex":0},"schema":"https://github.com/citation-style-language/schema/raw/master/csl-citation.json"}</w:instrText>
      </w:r>
      <w:r w:rsidRPr="005B1C11">
        <w:rPr>
          <w:rFonts w:ascii="Times New Roman" w:hAnsi="Times New Roman" w:cs="Times New Roman"/>
          <w:sz w:val="24"/>
          <w:szCs w:val="24"/>
        </w:rPr>
        <w:fldChar w:fldCharType="separate"/>
      </w:r>
      <w:r w:rsidRPr="003E5F52">
        <w:rPr>
          <w:rFonts w:ascii="Times New Roman" w:hAnsi="Times New Roman" w:cs="Times New Roman"/>
          <w:noProof/>
          <w:sz w:val="24"/>
          <w:szCs w:val="24"/>
        </w:rPr>
        <w:t>(Davis and Goadrich, 2006)</w:t>
      </w:r>
      <w:r w:rsidRPr="005B1C11">
        <w:rPr>
          <w:rFonts w:ascii="Times New Roman" w:hAnsi="Times New Roman" w:cs="Times New Roman"/>
          <w:sz w:val="24"/>
          <w:szCs w:val="24"/>
        </w:rPr>
        <w:fldChar w:fldCharType="end"/>
      </w:r>
      <w:r w:rsidRPr="004271E5">
        <w:rPr>
          <w:rFonts w:ascii="Times New Roman" w:hAnsi="Times New Roman" w:cs="Times New Roman"/>
          <w:sz w:val="24"/>
          <w:szCs w:val="24"/>
        </w:rPr>
        <w:t xml:space="preserve">. </w:t>
      </w:r>
      <w:r w:rsidR="00606EF0" w:rsidRPr="004271E5">
        <w:rPr>
          <w:rFonts w:ascii="Times New Roman" w:hAnsi="Times New Roman" w:cs="Times New Roman"/>
          <w:sz w:val="24"/>
          <w:szCs w:val="24"/>
        </w:rPr>
        <w:t xml:space="preserve">These two measures </w:t>
      </w:r>
      <w:r w:rsidR="00606EF0">
        <w:rPr>
          <w:rFonts w:ascii="Times New Roman" w:hAnsi="Times New Roman" w:cs="Times New Roman"/>
          <w:sz w:val="24"/>
          <w:szCs w:val="24"/>
        </w:rPr>
        <w:t>in combination</w:t>
      </w:r>
      <w:r w:rsidR="00606EF0" w:rsidRPr="004271E5">
        <w:rPr>
          <w:rFonts w:ascii="Times New Roman" w:hAnsi="Times New Roman" w:cs="Times New Roman"/>
          <w:sz w:val="24"/>
          <w:szCs w:val="24"/>
        </w:rPr>
        <w:t xml:space="preserve"> can accurately reflect the performance of a </w:t>
      </w:r>
      <w:r w:rsidR="00606EF0">
        <w:rPr>
          <w:rFonts w:ascii="Times New Roman" w:hAnsi="Times New Roman" w:cs="Times New Roman"/>
          <w:sz w:val="24"/>
          <w:szCs w:val="24"/>
        </w:rPr>
        <w:t>predictor</w:t>
      </w:r>
      <w:r w:rsidR="00606EF0" w:rsidRPr="004271E5">
        <w:rPr>
          <w:rFonts w:ascii="Times New Roman" w:hAnsi="Times New Roman" w:cs="Times New Roman"/>
          <w:sz w:val="24"/>
          <w:szCs w:val="24"/>
        </w:rPr>
        <w:t xml:space="preserve"> </w:t>
      </w:r>
      <w:r w:rsidR="00606EF0">
        <w:rPr>
          <w:rFonts w:ascii="Times New Roman" w:hAnsi="Times New Roman" w:cs="Times New Roman"/>
          <w:sz w:val="24"/>
          <w:szCs w:val="24"/>
        </w:rPr>
        <w:t>particularly in the context of imbalance in the dataset</w:t>
      </w:r>
      <w:r w:rsidR="00606EF0" w:rsidRPr="004271E5">
        <w:rPr>
          <w:rFonts w:ascii="Times New Roman" w:hAnsi="Times New Roman" w:cs="Times New Roman"/>
          <w:sz w:val="24"/>
          <w:szCs w:val="24"/>
        </w:rPr>
        <w:t>.</w:t>
      </w:r>
      <w:r w:rsidR="00606EF0">
        <w:rPr>
          <w:rFonts w:ascii="Times New Roman" w:hAnsi="Times New Roman" w:cs="Times New Roman"/>
          <w:sz w:val="24"/>
          <w:szCs w:val="24"/>
        </w:rPr>
        <w:t xml:space="preserve"> </w:t>
      </w:r>
      <w:r>
        <w:rPr>
          <w:rFonts w:ascii="Times New Roman" w:hAnsi="Times New Roman" w:cs="Times New Roman"/>
          <w:sz w:val="24"/>
          <w:szCs w:val="24"/>
        </w:rPr>
        <w:t xml:space="preserve">To </w:t>
      </w:r>
      <w:r w:rsidR="00813F02">
        <w:rPr>
          <w:rFonts w:ascii="Times New Roman" w:hAnsi="Times New Roman" w:cs="Times New Roman"/>
          <w:sz w:val="24"/>
          <w:szCs w:val="24"/>
        </w:rPr>
        <w:t>get</w:t>
      </w:r>
      <w:r>
        <w:rPr>
          <w:rFonts w:ascii="Times New Roman" w:hAnsi="Times New Roman" w:cs="Times New Roman"/>
          <w:sz w:val="24"/>
          <w:szCs w:val="24"/>
        </w:rPr>
        <w:t xml:space="preserve"> the </w:t>
      </w:r>
      <w:r w:rsidR="00F06C27" w:rsidRPr="004271E5">
        <w:rPr>
          <w:rFonts w:ascii="Times New Roman" w:hAnsi="Times New Roman" w:cs="Times New Roman"/>
          <w:sz w:val="24"/>
          <w:szCs w:val="24"/>
        </w:rPr>
        <w:t>ROC-Curve</w:t>
      </w:r>
      <w:r w:rsidR="00813F02">
        <w:rPr>
          <w:rFonts w:ascii="Times New Roman" w:hAnsi="Times New Roman" w:cs="Times New Roman"/>
          <w:sz w:val="24"/>
          <w:szCs w:val="24"/>
        </w:rPr>
        <w:t xml:space="preserve">, we need to plot, </w:t>
      </w:r>
      <w:r w:rsidR="00813F02" w:rsidRPr="004271E5">
        <w:rPr>
          <w:rFonts w:ascii="Times New Roman" w:hAnsi="Times New Roman" w:cs="Times New Roman"/>
          <w:sz w:val="24"/>
          <w:szCs w:val="24"/>
        </w:rPr>
        <w:t>at various threshold settings</w:t>
      </w:r>
      <w:r w:rsidR="00813F02">
        <w:rPr>
          <w:rFonts w:ascii="Times New Roman" w:hAnsi="Times New Roman" w:cs="Times New Roman"/>
          <w:sz w:val="24"/>
          <w:szCs w:val="24"/>
        </w:rPr>
        <w:t>,</w:t>
      </w:r>
      <w:r w:rsidR="00F06C27" w:rsidRPr="004271E5">
        <w:rPr>
          <w:rFonts w:ascii="Times New Roman" w:hAnsi="Times New Roman" w:cs="Times New Roman"/>
          <w:sz w:val="24"/>
          <w:szCs w:val="24"/>
        </w:rPr>
        <w:t xml:space="preserve"> the true positive rate (TPR)</w:t>
      </w:r>
      <w:r w:rsidR="00813F02">
        <w:rPr>
          <w:rFonts w:ascii="Times New Roman" w:hAnsi="Times New Roman" w:cs="Times New Roman"/>
          <w:sz w:val="24"/>
          <w:szCs w:val="24"/>
        </w:rPr>
        <w:t xml:space="preserve">, i.e., </w:t>
      </w:r>
      <w:r w:rsidR="00813F02" w:rsidRPr="004271E5">
        <w:rPr>
          <w:rFonts w:ascii="Times New Roman" w:hAnsi="Times New Roman" w:cs="Times New Roman"/>
          <w:sz w:val="24"/>
          <w:szCs w:val="24"/>
        </w:rPr>
        <w:t>Sensitivity</w:t>
      </w:r>
      <w:r w:rsidR="00F06C27" w:rsidRPr="004271E5">
        <w:rPr>
          <w:rFonts w:ascii="Times New Roman" w:hAnsi="Times New Roman" w:cs="Times New Roman"/>
          <w:sz w:val="24"/>
          <w:szCs w:val="24"/>
        </w:rPr>
        <w:t xml:space="preserve"> against the false positive rate (FPR)</w:t>
      </w:r>
      <w:r w:rsidR="00813F02">
        <w:rPr>
          <w:rFonts w:ascii="Times New Roman" w:hAnsi="Times New Roman" w:cs="Times New Roman"/>
          <w:sz w:val="24"/>
          <w:szCs w:val="24"/>
        </w:rPr>
        <w:t>, i.e., (</w:t>
      </w:r>
      <w:r w:rsidR="00813F02" w:rsidRPr="004271E5">
        <w:rPr>
          <w:rFonts w:ascii="Times New Roman" w:hAnsi="Times New Roman" w:cs="Times New Roman"/>
          <w:sz w:val="24"/>
          <w:szCs w:val="24"/>
        </w:rPr>
        <w:t>1</w:t>
      </w:r>
      <w:r w:rsidR="00813F02">
        <w:rPr>
          <w:rFonts w:ascii="Times New Roman" w:hAnsi="Times New Roman" w:cs="Times New Roman"/>
          <w:sz w:val="24"/>
          <w:szCs w:val="24"/>
        </w:rPr>
        <w:sym w:font="Symbol" w:char="F020"/>
      </w:r>
      <w:r w:rsidR="00813F02">
        <w:rPr>
          <w:rFonts w:ascii="Times New Roman" w:hAnsi="Times New Roman" w:cs="Times New Roman"/>
          <w:sz w:val="24"/>
          <w:szCs w:val="24"/>
        </w:rPr>
        <w:sym w:font="Symbol" w:char="F02D"/>
      </w:r>
      <w:r w:rsidR="00813F02" w:rsidRPr="004271E5">
        <w:rPr>
          <w:rFonts w:ascii="Times New Roman" w:hAnsi="Times New Roman" w:cs="Times New Roman"/>
          <w:sz w:val="24"/>
          <w:szCs w:val="24"/>
        </w:rPr>
        <w:t xml:space="preserve"> Specificity</w:t>
      </w:r>
      <w:r w:rsidR="00813F02">
        <w:rPr>
          <w:rFonts w:ascii="Times New Roman" w:hAnsi="Times New Roman" w:cs="Times New Roman"/>
          <w:sz w:val="24"/>
          <w:szCs w:val="24"/>
        </w:rPr>
        <w:t xml:space="preserve">). </w:t>
      </w:r>
      <w:r w:rsidR="00A3437B">
        <w:rPr>
          <w:rFonts w:ascii="Times New Roman" w:hAnsi="Times New Roman" w:cs="Times New Roman"/>
          <w:sz w:val="24"/>
          <w:szCs w:val="24"/>
        </w:rPr>
        <w:t>A</w:t>
      </w:r>
      <w:r w:rsidR="00F06C27" w:rsidRPr="004271E5">
        <w:rPr>
          <w:rFonts w:ascii="Times New Roman" w:hAnsi="Times New Roman" w:cs="Times New Roman"/>
          <w:sz w:val="24"/>
          <w:szCs w:val="24"/>
        </w:rPr>
        <w:t xml:space="preserve"> ROC-Curve close</w:t>
      </w:r>
      <w:r w:rsidR="00A3437B">
        <w:rPr>
          <w:rFonts w:ascii="Times New Roman" w:hAnsi="Times New Roman" w:cs="Times New Roman"/>
          <w:sz w:val="24"/>
          <w:szCs w:val="24"/>
        </w:rPr>
        <w:t>r</w:t>
      </w:r>
      <w:r w:rsidR="00F06C27" w:rsidRPr="004271E5">
        <w:rPr>
          <w:rFonts w:ascii="Times New Roman" w:hAnsi="Times New Roman" w:cs="Times New Roman"/>
          <w:sz w:val="24"/>
          <w:szCs w:val="24"/>
        </w:rPr>
        <w:t xml:space="preserve"> to the upper</w:t>
      </w:r>
      <w:r w:rsidR="005A5D53">
        <w:rPr>
          <w:rFonts w:ascii="Times New Roman" w:hAnsi="Times New Roman" w:cs="Times New Roman"/>
          <w:sz w:val="24"/>
          <w:szCs w:val="24"/>
        </w:rPr>
        <w:t>-left</w:t>
      </w:r>
      <w:r w:rsidR="00F06C27" w:rsidRPr="004271E5">
        <w:rPr>
          <w:rFonts w:ascii="Times New Roman" w:hAnsi="Times New Roman" w:cs="Times New Roman"/>
          <w:sz w:val="24"/>
          <w:szCs w:val="24"/>
        </w:rPr>
        <w:t xml:space="preserve"> corner indicates </w:t>
      </w:r>
      <w:r w:rsidR="00F06C27" w:rsidRPr="00D54839">
        <w:rPr>
          <w:rFonts w:ascii="Times New Roman" w:hAnsi="Times New Roman" w:cs="Times New Roman"/>
          <w:sz w:val="24"/>
          <w:szCs w:val="24"/>
        </w:rPr>
        <w:t>better performance</w:t>
      </w:r>
      <w:r w:rsidR="005A5D53">
        <w:rPr>
          <w:rFonts w:ascii="Times New Roman" w:hAnsi="Times New Roman" w:cs="Times New Roman"/>
          <w:sz w:val="24"/>
          <w:szCs w:val="24"/>
        </w:rPr>
        <w:t xml:space="preserve"> </w:t>
      </w:r>
      <w:r w:rsidR="00AC2883" w:rsidRPr="005B1C11">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{"citationItems":[{"id":"ITEM-1","itemData":{"DOI":"10.1016/j.patrec.2005.10.010","ISSN":"01678655","author":[{"dropping-particle":"","family":"Fawcett","given":"Tom","non-dropping-particle":"","parse-names":false,"suffix":""}],"container-title":"Pattern Recognition Letters","id":"ITEM-1","issue":"8","issued":{"date-parts":[["2006","6"]]},"page":"861-874","publisher":"Elsevier","title":"An introduction to ROC analysis","type":"article-journal","volume":"27"},"uris":["http://www.mendeley.com/documents/?uuid=ad7fcae8-a825-42a0-8f10-d248e7d7d6f7"]}],"mendeley":{"formattedCitation":"(Fawcett, 2006)","plainTextFormattedCitation":"(Fawcett, 2006)","previouslyFormattedCitation":"(Fawcett, 2006)"},"properties":{"noteIndex":0},"schema":"https://github.com/citation-style-language/schema/raw/master/csl-citation.json"}</w:instrText>
      </w:r>
      <w:r w:rsidR="00AC2883" w:rsidRPr="005B1C11">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(Fawcett, 2006)</w:t>
      </w:r>
      <w:r w:rsidR="00AC2883" w:rsidRPr="005B1C11">
        <w:rPr>
          <w:rFonts w:ascii="Times New Roman" w:hAnsi="Times New Roman" w:cs="Times New Roman"/>
          <w:sz w:val="24"/>
          <w:szCs w:val="24"/>
        </w:rPr>
        <w:fldChar w:fldCharType="end"/>
      </w:r>
      <w:r w:rsidR="005A5D53">
        <w:rPr>
          <w:rFonts w:ascii="Times New Roman" w:hAnsi="Times New Roman" w:cs="Times New Roman"/>
          <w:sz w:val="24"/>
          <w:szCs w:val="24"/>
        </w:rPr>
        <w:t xml:space="preserve"> </w:t>
      </w:r>
      <w:r w:rsidR="00606EF0">
        <w:rPr>
          <w:rFonts w:ascii="Times New Roman" w:hAnsi="Times New Roman" w:cs="Times New Roman"/>
          <w:sz w:val="24"/>
          <w:szCs w:val="24"/>
        </w:rPr>
        <w:t xml:space="preserve">and gives </w:t>
      </w:r>
      <w:r w:rsidR="005A5D53">
        <w:rPr>
          <w:rFonts w:ascii="Times New Roman" w:hAnsi="Times New Roman" w:cs="Times New Roman"/>
          <w:sz w:val="24"/>
          <w:szCs w:val="24"/>
        </w:rPr>
        <w:t xml:space="preserve">a </w:t>
      </w:r>
      <w:r w:rsidR="00F06C27" w:rsidRPr="004271E5">
        <w:rPr>
          <w:rFonts w:ascii="Times New Roman" w:hAnsi="Times New Roman" w:cs="Times New Roman"/>
          <w:sz w:val="24"/>
          <w:szCs w:val="24"/>
        </w:rPr>
        <w:t xml:space="preserve">higher </w:t>
      </w:r>
      <w:r w:rsidR="00606EF0">
        <w:rPr>
          <w:rFonts w:ascii="Times New Roman" w:hAnsi="Times New Roman" w:cs="Times New Roman"/>
          <w:sz w:val="24"/>
          <w:szCs w:val="24"/>
        </w:rPr>
        <w:t xml:space="preserve">(desirable) </w:t>
      </w:r>
      <w:r w:rsidR="00F06C27" w:rsidRPr="004271E5">
        <w:rPr>
          <w:rFonts w:ascii="Times New Roman" w:hAnsi="Times New Roman" w:cs="Times New Roman"/>
          <w:sz w:val="24"/>
          <w:szCs w:val="24"/>
        </w:rPr>
        <w:t xml:space="preserve">value for </w:t>
      </w:r>
      <w:r w:rsidR="00620F75" w:rsidRPr="004271E5">
        <w:rPr>
          <w:rFonts w:ascii="Times New Roman" w:hAnsi="Times New Roman" w:cs="Times New Roman"/>
          <w:sz w:val="24"/>
          <w:szCs w:val="24"/>
        </w:rPr>
        <w:t>auROC</w:t>
      </w:r>
      <w:r w:rsidR="00620F75">
        <w:rPr>
          <w:rFonts w:ascii="Times New Roman" w:hAnsi="Times New Roman" w:cs="Times New Roman"/>
          <w:sz w:val="24"/>
          <w:szCs w:val="24"/>
        </w:rPr>
        <w:t xml:space="preserve">, i.e., </w:t>
      </w:r>
      <w:r w:rsidR="005A5D53">
        <w:rPr>
          <w:rFonts w:ascii="Times New Roman" w:hAnsi="Times New Roman" w:cs="Times New Roman"/>
          <w:sz w:val="24"/>
          <w:szCs w:val="24"/>
        </w:rPr>
        <w:t xml:space="preserve">the </w:t>
      </w:r>
      <w:r w:rsidR="00620F75">
        <w:rPr>
          <w:rFonts w:ascii="Times New Roman" w:hAnsi="Times New Roman" w:cs="Times New Roman"/>
          <w:sz w:val="24"/>
          <w:szCs w:val="24"/>
        </w:rPr>
        <w:t>area under the ROC-Curve</w:t>
      </w:r>
      <w:r w:rsidR="00F06C27" w:rsidRPr="004271E5">
        <w:rPr>
          <w:rFonts w:ascii="Times New Roman" w:hAnsi="Times New Roman" w:cs="Times New Roman"/>
          <w:sz w:val="24"/>
          <w:szCs w:val="24"/>
        </w:rPr>
        <w:t xml:space="preserve">. </w:t>
      </w:r>
      <w:r w:rsidR="00620F75">
        <w:rPr>
          <w:rFonts w:ascii="Times New Roman" w:hAnsi="Times New Roman" w:cs="Times New Roman"/>
          <w:sz w:val="24"/>
          <w:szCs w:val="24"/>
        </w:rPr>
        <w:t>To draw t</w:t>
      </w:r>
      <w:r w:rsidR="00F06C27" w:rsidRPr="004271E5">
        <w:rPr>
          <w:rFonts w:ascii="Times New Roman" w:hAnsi="Times New Roman" w:cs="Times New Roman"/>
          <w:sz w:val="24"/>
          <w:szCs w:val="24"/>
        </w:rPr>
        <w:t>he PR-curve</w:t>
      </w:r>
      <w:r w:rsidR="00620F75">
        <w:rPr>
          <w:rFonts w:ascii="Times New Roman" w:hAnsi="Times New Roman" w:cs="Times New Roman"/>
          <w:sz w:val="24"/>
          <w:szCs w:val="24"/>
        </w:rPr>
        <w:t xml:space="preserve"> we plot, </w:t>
      </w:r>
      <w:r w:rsidR="00620F75" w:rsidRPr="004271E5">
        <w:rPr>
          <w:rFonts w:ascii="Times New Roman" w:hAnsi="Times New Roman" w:cs="Times New Roman"/>
          <w:sz w:val="24"/>
          <w:szCs w:val="24"/>
        </w:rPr>
        <w:t>at various threshold settings</w:t>
      </w:r>
      <w:r w:rsidR="00620F75">
        <w:rPr>
          <w:rFonts w:ascii="Times New Roman" w:hAnsi="Times New Roman" w:cs="Times New Roman"/>
          <w:sz w:val="24"/>
          <w:szCs w:val="24"/>
        </w:rPr>
        <w:t>,</w:t>
      </w:r>
      <w:r w:rsidR="00F06C27" w:rsidRPr="004271E5">
        <w:rPr>
          <w:rFonts w:ascii="Times New Roman" w:hAnsi="Times New Roman" w:cs="Times New Roman"/>
          <w:sz w:val="24"/>
          <w:szCs w:val="24"/>
        </w:rPr>
        <w:t xml:space="preserve"> the precision against the recall. </w:t>
      </w:r>
      <w:r w:rsidR="00620F75">
        <w:rPr>
          <w:rFonts w:ascii="Times New Roman" w:hAnsi="Times New Roman" w:cs="Times New Roman"/>
          <w:sz w:val="24"/>
          <w:szCs w:val="24"/>
        </w:rPr>
        <w:t xml:space="preserve">A </w:t>
      </w:r>
      <w:r w:rsidR="00F06C27" w:rsidRPr="004271E5">
        <w:rPr>
          <w:rFonts w:ascii="Times New Roman" w:hAnsi="Times New Roman" w:cs="Times New Roman"/>
          <w:sz w:val="24"/>
          <w:szCs w:val="24"/>
        </w:rPr>
        <w:t xml:space="preserve">PR-curve </w:t>
      </w:r>
      <w:r w:rsidR="00620F75">
        <w:rPr>
          <w:rFonts w:ascii="Times New Roman" w:hAnsi="Times New Roman" w:cs="Times New Roman"/>
          <w:sz w:val="24"/>
          <w:szCs w:val="24"/>
        </w:rPr>
        <w:t>closer</w:t>
      </w:r>
      <w:r w:rsidR="00F06C27" w:rsidRPr="004271E5">
        <w:rPr>
          <w:rFonts w:ascii="Times New Roman" w:hAnsi="Times New Roman" w:cs="Times New Roman"/>
          <w:sz w:val="24"/>
          <w:szCs w:val="24"/>
        </w:rPr>
        <w:t xml:space="preserve"> to the </w:t>
      </w:r>
      <w:r w:rsidR="005A5D53">
        <w:rPr>
          <w:rFonts w:ascii="Times New Roman" w:hAnsi="Times New Roman" w:cs="Times New Roman"/>
          <w:sz w:val="24"/>
          <w:szCs w:val="24"/>
        </w:rPr>
        <w:t>upper-</w:t>
      </w:r>
      <w:r w:rsidR="00F06C27" w:rsidRPr="004271E5">
        <w:rPr>
          <w:rFonts w:ascii="Times New Roman" w:hAnsi="Times New Roman" w:cs="Times New Roman"/>
          <w:sz w:val="24"/>
          <w:szCs w:val="24"/>
        </w:rPr>
        <w:t>right corner</w:t>
      </w:r>
      <w:r w:rsidR="00620F75">
        <w:rPr>
          <w:rFonts w:ascii="Times New Roman" w:hAnsi="Times New Roman" w:cs="Times New Roman"/>
          <w:sz w:val="24"/>
          <w:szCs w:val="24"/>
        </w:rPr>
        <w:t xml:space="preserve"> indicates</w:t>
      </w:r>
      <w:r w:rsidR="00F06C27" w:rsidRPr="004271E5">
        <w:rPr>
          <w:rFonts w:ascii="Times New Roman" w:hAnsi="Times New Roman" w:cs="Times New Roman"/>
          <w:sz w:val="24"/>
          <w:szCs w:val="24"/>
        </w:rPr>
        <w:t xml:space="preserve"> better performance of </w:t>
      </w:r>
      <w:r w:rsidR="00F06C27" w:rsidRPr="00D54839">
        <w:rPr>
          <w:rFonts w:ascii="Times New Roman" w:hAnsi="Times New Roman" w:cs="Times New Roman"/>
          <w:sz w:val="24"/>
          <w:szCs w:val="24"/>
        </w:rPr>
        <w:t>the predictor</w:t>
      </w:r>
      <w:r w:rsidR="005A5D53">
        <w:rPr>
          <w:rFonts w:ascii="Times New Roman" w:hAnsi="Times New Roman" w:cs="Times New Roman"/>
          <w:sz w:val="24"/>
          <w:szCs w:val="24"/>
        </w:rPr>
        <w:t xml:space="preserve"> </w:t>
      </w:r>
      <w:r w:rsidR="00AC2883" w:rsidRPr="005B1C11">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author":[{"dropping-particle":"","family":"Davis","given":"Jesse","non-dropping-particle":"","parse-names":false,"suffix":""},{"dropping-particle":"","family":"Goadrich","given":"Mark","non-dropping-particle":"","parse-names":false,"suffix":""}],"container-title":"Proceedings of the 23rd international conference on Machine learning","id":"ITEM-1","issued":{"date-parts":[["2006"]]},"page":"233-240","title":"The relationship between Precision-Recall and ROC curves","type":"paper-conference"},"uris":["http://www.mendeley.com/documents/?uuid=e55fd0f6-75cf-4746-b781-94f1a8d0a8f5","http://www.mendeley.com/documents/?uuid=7a620739-1bf0-4f9d-83b6-9efc10d7f5d1"]}],"mendeley":{"formattedCitation":"(Davis and Goadrich, 2006)","plainTextFormattedCitation":"(Davis and Goadrich, 2006)","previouslyFormattedCitation":"(Davis and Goadrich, 2006)"},"properties":{"noteIndex":0},"schema":"https://github.com/citation-style-language/schema/raw/master/csl-citation.json"}</w:instrText>
      </w:r>
      <w:r w:rsidR="00AC2883" w:rsidRPr="005B1C11">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(Davis and Goadrich, 2006)</w:t>
      </w:r>
      <w:r w:rsidR="00AC2883" w:rsidRPr="005B1C11">
        <w:rPr>
          <w:rFonts w:ascii="Times New Roman" w:hAnsi="Times New Roman" w:cs="Times New Roman"/>
          <w:sz w:val="24"/>
          <w:szCs w:val="24"/>
        </w:rPr>
        <w:fldChar w:fldCharType="end"/>
      </w:r>
      <w:r w:rsidR="005A5D53">
        <w:rPr>
          <w:rFonts w:ascii="Times New Roman" w:hAnsi="Times New Roman" w:cs="Times New Roman"/>
          <w:sz w:val="24"/>
          <w:szCs w:val="24"/>
        </w:rPr>
        <w:t xml:space="preserve"> and</w:t>
      </w:r>
      <w:r w:rsidR="00F06C27" w:rsidRPr="004271E5">
        <w:rPr>
          <w:rFonts w:ascii="Times New Roman" w:hAnsi="Times New Roman" w:cs="Times New Roman"/>
          <w:sz w:val="24"/>
          <w:szCs w:val="24"/>
        </w:rPr>
        <w:t xml:space="preserve"> </w:t>
      </w:r>
      <w:r w:rsidR="00606EF0">
        <w:rPr>
          <w:rFonts w:ascii="Times New Roman" w:hAnsi="Times New Roman" w:cs="Times New Roman"/>
          <w:sz w:val="24"/>
          <w:szCs w:val="24"/>
        </w:rPr>
        <w:t>gives</w:t>
      </w:r>
      <w:r w:rsidR="00F06C27" w:rsidRPr="004271E5">
        <w:rPr>
          <w:rFonts w:ascii="Times New Roman" w:hAnsi="Times New Roman" w:cs="Times New Roman"/>
          <w:sz w:val="24"/>
          <w:szCs w:val="24"/>
        </w:rPr>
        <w:t xml:space="preserve"> </w:t>
      </w:r>
      <w:r w:rsidR="005A5D53">
        <w:rPr>
          <w:rFonts w:ascii="Times New Roman" w:hAnsi="Times New Roman" w:cs="Times New Roman"/>
          <w:sz w:val="24"/>
          <w:szCs w:val="24"/>
        </w:rPr>
        <w:t xml:space="preserve">a </w:t>
      </w:r>
      <w:r w:rsidR="00F06C27" w:rsidRPr="004271E5">
        <w:rPr>
          <w:rFonts w:ascii="Times New Roman" w:hAnsi="Times New Roman" w:cs="Times New Roman"/>
          <w:sz w:val="24"/>
          <w:szCs w:val="24"/>
        </w:rPr>
        <w:t xml:space="preserve">higher </w:t>
      </w:r>
      <w:r w:rsidR="00606EF0">
        <w:rPr>
          <w:rFonts w:ascii="Times New Roman" w:hAnsi="Times New Roman" w:cs="Times New Roman"/>
          <w:sz w:val="24"/>
          <w:szCs w:val="24"/>
        </w:rPr>
        <w:t xml:space="preserve">(desirable) </w:t>
      </w:r>
      <w:r w:rsidR="00F06C27" w:rsidRPr="004271E5">
        <w:rPr>
          <w:rFonts w:ascii="Times New Roman" w:hAnsi="Times New Roman" w:cs="Times New Roman"/>
          <w:sz w:val="24"/>
          <w:szCs w:val="24"/>
        </w:rPr>
        <w:t xml:space="preserve">value for </w:t>
      </w:r>
      <w:r w:rsidR="005A5D53">
        <w:rPr>
          <w:rFonts w:ascii="Times New Roman" w:hAnsi="Times New Roman" w:cs="Times New Roman"/>
          <w:sz w:val="24"/>
          <w:szCs w:val="24"/>
        </w:rPr>
        <w:t xml:space="preserve">the </w:t>
      </w:r>
      <w:r w:rsidR="00606EF0" w:rsidRPr="004271E5">
        <w:rPr>
          <w:rFonts w:ascii="Times New Roman" w:hAnsi="Times New Roman" w:cs="Times New Roman"/>
          <w:sz w:val="24"/>
          <w:szCs w:val="24"/>
        </w:rPr>
        <w:t>auPR</w:t>
      </w:r>
      <w:r w:rsidR="00606EF0">
        <w:rPr>
          <w:rFonts w:ascii="Times New Roman" w:hAnsi="Times New Roman" w:cs="Times New Roman"/>
          <w:sz w:val="24"/>
          <w:szCs w:val="24"/>
        </w:rPr>
        <w:t>, i.e., the</w:t>
      </w:r>
      <w:r w:rsidR="00606EF0" w:rsidRPr="004271E5">
        <w:rPr>
          <w:rFonts w:ascii="Times New Roman" w:hAnsi="Times New Roman" w:cs="Times New Roman"/>
          <w:sz w:val="24"/>
          <w:szCs w:val="24"/>
        </w:rPr>
        <w:t xml:space="preserve"> </w:t>
      </w:r>
      <w:r w:rsidR="00F06C27" w:rsidRPr="004271E5">
        <w:rPr>
          <w:rFonts w:ascii="Times New Roman" w:hAnsi="Times New Roman" w:cs="Times New Roman"/>
          <w:sz w:val="24"/>
          <w:szCs w:val="24"/>
        </w:rPr>
        <w:t>area under PR-C</w:t>
      </w:r>
      <w:r w:rsidR="00606EF0">
        <w:rPr>
          <w:rFonts w:ascii="Times New Roman" w:hAnsi="Times New Roman" w:cs="Times New Roman"/>
          <w:sz w:val="24"/>
          <w:szCs w:val="24"/>
        </w:rPr>
        <w:t>urve</w:t>
      </w:r>
      <w:r w:rsidR="00F06C27" w:rsidRPr="004271E5">
        <w:rPr>
          <w:rFonts w:ascii="Times New Roman" w:hAnsi="Times New Roman" w:cs="Times New Roman"/>
          <w:sz w:val="24"/>
          <w:szCs w:val="24"/>
        </w:rPr>
        <w:t xml:space="preserve">. </w:t>
      </w:r>
    </w:p>
    <w:p w14:paraId="0415C7D7" w14:textId="665B1A8C" w:rsidR="00F06C27" w:rsidRPr="00F06C27" w:rsidRDefault="00F06C27" w:rsidP="008802FF">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For the regression task, we have used M</w:t>
      </w:r>
      <w:r w:rsidRPr="00F06C27">
        <w:rPr>
          <w:rFonts w:ascii="Times New Roman" w:hAnsi="Times New Roman" w:cs="Times New Roman"/>
          <w:sz w:val="24"/>
          <w:szCs w:val="24"/>
        </w:rPr>
        <w:t xml:space="preserve">ean </w:t>
      </w:r>
      <w:r>
        <w:rPr>
          <w:rFonts w:ascii="Times New Roman" w:hAnsi="Times New Roman" w:cs="Times New Roman"/>
          <w:sz w:val="24"/>
          <w:szCs w:val="24"/>
        </w:rPr>
        <w:t>A</w:t>
      </w:r>
      <w:r w:rsidRPr="00F06C27">
        <w:rPr>
          <w:rFonts w:ascii="Times New Roman" w:hAnsi="Times New Roman" w:cs="Times New Roman"/>
          <w:sz w:val="24"/>
          <w:szCs w:val="24"/>
        </w:rPr>
        <w:t xml:space="preserve">bsolute </w:t>
      </w:r>
      <w:r>
        <w:rPr>
          <w:rFonts w:ascii="Times New Roman" w:hAnsi="Times New Roman" w:cs="Times New Roman"/>
          <w:sz w:val="24"/>
          <w:szCs w:val="24"/>
        </w:rPr>
        <w:t>E</w:t>
      </w:r>
      <w:r w:rsidRPr="00F06C27">
        <w:rPr>
          <w:rFonts w:ascii="Times New Roman" w:hAnsi="Times New Roman" w:cs="Times New Roman"/>
          <w:sz w:val="24"/>
          <w:szCs w:val="24"/>
        </w:rPr>
        <w:t xml:space="preserve">rror (MAE) </w:t>
      </w:r>
      <w:r>
        <w:rPr>
          <w:rFonts w:ascii="Times New Roman" w:hAnsi="Times New Roman" w:cs="Times New Roman"/>
          <w:sz w:val="24"/>
          <w:szCs w:val="24"/>
        </w:rPr>
        <w:t xml:space="preserve">as the main performance metric along with the standard deviations. MAE </w:t>
      </w:r>
      <w:r w:rsidR="008802FF">
        <w:rPr>
          <w:rFonts w:ascii="Times New Roman" w:hAnsi="Times New Roman" w:cs="Times New Roman"/>
          <w:sz w:val="24"/>
          <w:szCs w:val="24"/>
        </w:rPr>
        <w:t>measures</w:t>
      </w:r>
      <w:r w:rsidRPr="00F06C27">
        <w:rPr>
          <w:rFonts w:ascii="Times New Roman" w:hAnsi="Times New Roman" w:cs="Times New Roman"/>
          <w:sz w:val="24"/>
          <w:szCs w:val="24"/>
        </w:rPr>
        <w:t xml:space="preserve"> </w:t>
      </w:r>
      <w:r w:rsidR="008802FF">
        <w:rPr>
          <w:rFonts w:ascii="Times New Roman" w:hAnsi="Times New Roman" w:cs="Times New Roman"/>
          <w:sz w:val="24"/>
          <w:szCs w:val="24"/>
        </w:rPr>
        <w:t>the</w:t>
      </w:r>
      <w:r w:rsidRPr="00F06C27">
        <w:rPr>
          <w:rFonts w:ascii="Times New Roman" w:hAnsi="Times New Roman" w:cs="Times New Roman"/>
          <w:sz w:val="24"/>
          <w:szCs w:val="24"/>
        </w:rPr>
        <w:t xml:space="preserve"> errors between paired</w:t>
      </w:r>
      <w:r>
        <w:rPr>
          <w:rFonts w:ascii="Times New Roman" w:hAnsi="Times New Roman" w:cs="Times New Roman"/>
          <w:sz w:val="24"/>
          <w:szCs w:val="24"/>
        </w:rPr>
        <w:t xml:space="preserve"> </w:t>
      </w:r>
      <w:r w:rsidRPr="00F06C27">
        <w:rPr>
          <w:rFonts w:ascii="Times New Roman" w:hAnsi="Times New Roman" w:cs="Times New Roman"/>
          <w:sz w:val="24"/>
          <w:szCs w:val="24"/>
        </w:rPr>
        <w:t>observations</w:t>
      </w:r>
      <w:r w:rsidR="008802FF">
        <w:rPr>
          <w:rFonts w:ascii="Times New Roman" w:hAnsi="Times New Roman" w:cs="Times New Roman"/>
          <w:sz w:val="24"/>
          <w:szCs w:val="24"/>
        </w:rPr>
        <w:t xml:space="preserve"> that express</w:t>
      </w:r>
      <w:r w:rsidRPr="00F06C27">
        <w:rPr>
          <w:rFonts w:ascii="Times New Roman" w:hAnsi="Times New Roman" w:cs="Times New Roman"/>
          <w:sz w:val="24"/>
          <w:szCs w:val="24"/>
        </w:rPr>
        <w:t xml:space="preserve"> the same phenomenon</w:t>
      </w:r>
      <w:r w:rsidR="008802FF">
        <w:rPr>
          <w:rFonts w:ascii="Times New Roman" w:hAnsi="Times New Roman" w:cs="Times New Roman"/>
          <w:sz w:val="24"/>
          <w:szCs w:val="24"/>
        </w:rPr>
        <w:t xml:space="preserve"> and </w:t>
      </w:r>
      <w:r>
        <w:rPr>
          <w:rFonts w:ascii="Times New Roman" w:hAnsi="Times New Roman" w:cs="Times New Roman"/>
          <w:sz w:val="24"/>
          <w:szCs w:val="24"/>
        </w:rPr>
        <w:t>is calculated using the following equation:</w:t>
      </w:r>
    </w:p>
    <w:p w14:paraId="58249935" w14:textId="6BDB558F" w:rsidR="00F06C27" w:rsidRPr="004271E5" w:rsidRDefault="00F06C27" w:rsidP="00C328EF">
      <w:pPr>
        <w:spacing w:line="480" w:lineRule="auto"/>
        <w:jc w:val="both"/>
        <w:rPr>
          <w:rFonts w:ascii="Times New Roman" w:hAnsi="Times New Roman" w:cs="Times New Roman"/>
          <w:sz w:val="24"/>
          <w:szCs w:val="24"/>
        </w:rPr>
      </w:pPr>
      <m:oMathPara>
        <m:oMath>
          <m:r>
            <w:rPr>
              <w:rFonts w:ascii="Cambria Math" w:hAnsi="Cambria Math" w:cs="Times New Roman"/>
              <w:sz w:val="24"/>
              <w:szCs w:val="24"/>
            </w:rPr>
            <m:t>MAE</m:t>
          </m:r>
          <m:r>
            <m:rPr>
              <m:sty m:val="p"/>
            </m:rPr>
            <w:rPr>
              <w:rFonts w:ascii="Cambria Math" w:hAnsi="Cambria Math" w:cs="Times New Roman"/>
              <w:sz w:val="24"/>
              <w:szCs w:val="24"/>
            </w:rPr>
            <m:t>=</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m:t>
                  </m:r>
                </m:e>
                <m:sub>
                  <m:r>
                    <w:rPr>
                      <w:rFonts w:ascii="Cambria Math" w:hAnsi="Cambria Math" w:cs="Times New Roman"/>
                      <w:sz w:val="24"/>
                      <w:szCs w:val="24"/>
                    </w:rPr>
                    <m:t>i=1</m:t>
                  </m:r>
                </m:sub>
                <m:sup>
                  <m:r>
                    <w:rPr>
                      <w:rFonts w:ascii="Cambria Math" w:hAnsi="Cambria Math" w:cs="Times New Roman"/>
                      <w:sz w:val="24"/>
                      <w:szCs w:val="24"/>
                    </w:rPr>
                    <m:t>n</m:t>
                  </m:r>
                </m:sup>
              </m:sSubSup>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m:rPr>
                  <m:sty m:val="p"/>
                </m:rPr>
                <w:rPr>
                  <w:rFonts w:ascii="Cambria Math" w:hAnsi="Cambria Math" w:cs="Times New Roman"/>
                  <w:sz w:val="24"/>
                  <w:szCs w:val="24"/>
                </w:rPr>
                <m:t xml:space="preserve"> </m:t>
              </m:r>
            </m:num>
            <m:den>
              <m:r>
                <w:rPr>
                  <w:rFonts w:ascii="Cambria Math" w:hAnsi="Cambria Math" w:cs="Times New Roman"/>
                  <w:sz w:val="24"/>
                  <w:szCs w:val="24"/>
                </w:rPr>
                <m:t>n</m:t>
              </m:r>
            </m:den>
          </m:f>
          <m:r>
            <w:rPr>
              <w:rFonts w:ascii="Cambria Math" w:hAnsi="Cambria Math" w:cs="Times New Roman"/>
              <w:sz w:val="24"/>
              <w:szCs w:val="24"/>
            </w:rPr>
            <m:t xml:space="preserve">= </m:t>
          </m:r>
          <m:f>
            <m:fPr>
              <m:ctrlPr>
                <w:rPr>
                  <w:rFonts w:ascii="Cambria Math" w:hAnsi="Cambria Math" w:cs="Times New Roman"/>
                  <w:sz w:val="24"/>
                  <w:szCs w:val="24"/>
                </w:rPr>
              </m:ctrlPr>
            </m:fPr>
            <m:num>
              <m:sSubSup>
                <m:sSubSupPr>
                  <m:ctrlPr>
                    <w:rPr>
                      <w:rFonts w:ascii="Cambria Math" w:hAnsi="Cambria Math" w:cs="Times New Roman"/>
                      <w:sz w:val="24"/>
                      <w:szCs w:val="24"/>
                    </w:rPr>
                  </m:ctrlPr>
                </m:sSubSupPr>
                <m:e>
                  <m:r>
                    <w:rPr>
                      <w:rFonts w:ascii="Cambria Math" w:hAnsi="Cambria Math" w:cs="Times New Roman"/>
                      <w:sz w:val="24"/>
                      <w:szCs w:val="24"/>
                    </w:rPr>
                    <m:t>∑</m:t>
                  </m:r>
                </m:e>
                <m:sub>
                  <m:r>
                    <w:rPr>
                      <w:rFonts w:ascii="Cambria Math" w:hAnsi="Cambria Math" w:cs="Times New Roman"/>
                      <w:sz w:val="24"/>
                      <w:szCs w:val="24"/>
                    </w:rPr>
                    <m:t>i=1</m:t>
                  </m:r>
                </m:sub>
                <m:sup>
                  <m:r>
                    <w:rPr>
                      <w:rFonts w:ascii="Cambria Math" w:hAnsi="Cambria Math" w:cs="Times New Roman"/>
                      <w:sz w:val="24"/>
                      <w:szCs w:val="24"/>
                    </w:rPr>
                    <m:t>n</m:t>
                  </m:r>
                </m:sup>
              </m:sSubSup>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e>
              </m:d>
              <m:r>
                <m:rPr>
                  <m:sty m:val="p"/>
                </m:rPr>
                <w:rPr>
                  <w:rFonts w:ascii="Cambria Math" w:hAnsi="Cambria Math" w:cs="Times New Roman"/>
                  <w:sz w:val="24"/>
                  <w:szCs w:val="24"/>
                </w:rPr>
                <m:t xml:space="preserve"> </m:t>
              </m:r>
            </m:num>
            <m:den>
              <m:r>
                <w:rPr>
                  <w:rFonts w:ascii="Cambria Math" w:hAnsi="Cambria Math" w:cs="Times New Roman"/>
                  <w:sz w:val="24"/>
                  <w:szCs w:val="24"/>
                </w:rPr>
                <m:t>n</m:t>
              </m:r>
            </m:den>
          </m:f>
        </m:oMath>
      </m:oMathPara>
    </w:p>
    <w:p w14:paraId="7A8EA5D0" w14:textId="48436547" w:rsidR="00F06C27" w:rsidRDefault="00F06C27" w:rsidP="008802FF">
      <w:pPr>
        <w:spacing w:line="480" w:lineRule="auto"/>
        <w:jc w:val="both"/>
        <w:rPr>
          <w:rFonts w:ascii="Times New Roman" w:hAnsi="Times New Roman" w:cs="Times New Roman"/>
          <w:sz w:val="24"/>
          <w:szCs w:val="24"/>
        </w:rPr>
      </w:pPr>
      <w:r>
        <w:rPr>
          <w:rFonts w:ascii="Times New Roman" w:hAnsi="Times New Roman" w:cs="Times New Roman"/>
          <w:sz w:val="24"/>
          <w:szCs w:val="24"/>
        </w:rPr>
        <w:t>In other words, MAE is</w:t>
      </w:r>
      <w:r w:rsidRPr="00F06C27">
        <w:rPr>
          <w:rFonts w:ascii="Times New Roman" w:hAnsi="Times New Roman" w:cs="Times New Roman"/>
          <w:sz w:val="24"/>
          <w:szCs w:val="24"/>
        </w:rPr>
        <w:t xml:space="preserve"> </w:t>
      </w:r>
      <w:r>
        <w:rPr>
          <w:rFonts w:ascii="Times New Roman" w:hAnsi="Times New Roman" w:cs="Times New Roman"/>
          <w:sz w:val="24"/>
          <w:szCs w:val="24"/>
        </w:rPr>
        <w:t>the</w:t>
      </w:r>
      <w:r w:rsidRPr="00F06C27">
        <w:rPr>
          <w:rFonts w:ascii="Times New Roman" w:hAnsi="Times New Roman" w:cs="Times New Roman"/>
          <w:sz w:val="24"/>
          <w:szCs w:val="24"/>
        </w:rPr>
        <w:t xml:space="preserve"> </w:t>
      </w:r>
      <w:r w:rsidR="008802FF">
        <w:rPr>
          <w:rFonts w:ascii="Times New Roman" w:hAnsi="Times New Roman" w:cs="Times New Roman"/>
          <w:sz w:val="24"/>
          <w:szCs w:val="24"/>
        </w:rPr>
        <w:t>mean</w:t>
      </w:r>
      <w:r w:rsidRPr="00F06C27">
        <w:rPr>
          <w:rFonts w:ascii="Times New Roman" w:hAnsi="Times New Roman" w:cs="Times New Roman"/>
          <w:sz w:val="24"/>
          <w:szCs w:val="24"/>
        </w:rPr>
        <w:t xml:space="preserve"> of the absolute errors</w:t>
      </w:r>
      <w:r w:rsidR="008802FF">
        <w:rPr>
          <w:rFonts w:ascii="Times New Roman" w:hAnsi="Times New Roman" w:cs="Times New Roman"/>
          <w:sz w:val="24"/>
          <w:szCs w:val="24"/>
        </w:rPr>
        <w:t>,</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m:t>
            </m:r>
          </m:sub>
        </m:sSub>
        <m: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oMath>
      <w:r w:rsidRPr="00F06C27">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 y</m:t>
            </m:r>
          </m:e>
          <m:sub>
            <m:r>
              <w:rPr>
                <w:rFonts w:ascii="Cambria Math" w:hAnsi="Cambria Math" w:cs="Times New Roman"/>
                <w:sz w:val="24"/>
                <w:szCs w:val="24"/>
              </w:rPr>
              <m:t>i</m:t>
            </m:r>
          </m:sub>
        </m:sSub>
        <m:r>
          <w:rPr>
            <w:rFonts w:ascii="Cambria Math" w:hAnsi="Cambria Math" w:cs="Times New Roman"/>
            <w:sz w:val="24"/>
            <w:szCs w:val="24"/>
          </w:rPr>
          <m:t>|</m:t>
        </m:r>
      </m:oMath>
      <w:r w:rsidRPr="00F06C27">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 x</m:t>
            </m:r>
          </m:e>
          <m:sub>
            <m:r>
              <w:rPr>
                <w:rFonts w:ascii="Cambria Math" w:hAnsi="Cambria Math" w:cs="Times New Roman"/>
                <w:sz w:val="24"/>
                <w:szCs w:val="24"/>
              </w:rPr>
              <m:t>i</m:t>
            </m:r>
          </m:sub>
        </m:sSub>
        <m:r>
          <w:rPr>
            <w:rFonts w:ascii="Cambria Math" w:hAnsi="Cambria Math" w:cs="Times New Roman"/>
            <w:sz w:val="24"/>
            <w:szCs w:val="24"/>
          </w:rPr>
          <m:t>|</m:t>
        </m:r>
      </m:oMath>
      <w:r w:rsidRPr="00F06C27">
        <w:rPr>
          <w:rFonts w:ascii="Times New Roman" w:hAnsi="Times New Roman" w:cs="Times New Roman"/>
          <w:sz w:val="24"/>
          <w:szCs w:val="24"/>
        </w:rPr>
        <w:t xml:space="preserve"> </w:t>
      </w:r>
      <w:r w:rsidR="008802FF">
        <w:rPr>
          <w:rFonts w:ascii="Times New Roman" w:hAnsi="Times New Roman" w:cs="Times New Roman"/>
          <w:sz w:val="24"/>
          <w:szCs w:val="24"/>
        </w:rPr>
        <w:t xml:space="preserve">refer to the </w:t>
      </w:r>
      <w:r w:rsidR="008802FF" w:rsidRPr="00F06C27">
        <w:rPr>
          <w:rFonts w:ascii="Times New Roman" w:hAnsi="Times New Roman" w:cs="Times New Roman"/>
          <w:sz w:val="24"/>
          <w:szCs w:val="24"/>
        </w:rPr>
        <w:t>prediction</w:t>
      </w:r>
      <w:r w:rsidR="00902DFE">
        <w:rPr>
          <w:rFonts w:ascii="Times New Roman" w:hAnsi="Times New Roman" w:cs="Times New Roman"/>
          <w:sz w:val="24"/>
          <w:szCs w:val="24"/>
        </w:rPr>
        <w:t xml:space="preserve"> </w:t>
      </w:r>
      <w:r w:rsidR="008802FF">
        <w:rPr>
          <w:rFonts w:ascii="Times New Roman" w:hAnsi="Times New Roman" w:cs="Times New Roman"/>
          <w:sz w:val="24"/>
          <w:szCs w:val="24"/>
        </w:rPr>
        <w:t xml:space="preserve">and </w:t>
      </w:r>
      <w:r w:rsidRPr="00F06C27">
        <w:rPr>
          <w:rFonts w:ascii="Times New Roman" w:hAnsi="Times New Roman" w:cs="Times New Roman"/>
          <w:sz w:val="24"/>
          <w:szCs w:val="24"/>
        </w:rPr>
        <w:t>the true value</w:t>
      </w:r>
      <w:r w:rsidR="008802FF">
        <w:rPr>
          <w:rFonts w:ascii="Times New Roman" w:hAnsi="Times New Roman" w:cs="Times New Roman"/>
          <w:sz w:val="24"/>
          <w:szCs w:val="24"/>
        </w:rPr>
        <w:t>, respectively</w:t>
      </w:r>
      <w:r w:rsidRPr="00F06C27">
        <w:rPr>
          <w:rFonts w:ascii="Times New Roman" w:hAnsi="Times New Roman" w:cs="Times New Roman"/>
          <w:sz w:val="24"/>
          <w:szCs w:val="24"/>
        </w:rPr>
        <w:t>.</w:t>
      </w:r>
    </w:p>
    <w:p w14:paraId="2926AF76" w14:textId="41634FF0" w:rsidR="00640C74" w:rsidRPr="00947CE9" w:rsidRDefault="00AF3474" w:rsidP="00C328EF">
      <w:pPr>
        <w:pStyle w:val="Heading1"/>
        <w:spacing w:line="480" w:lineRule="auto"/>
        <w:jc w:val="both"/>
        <w:rPr>
          <w:rFonts w:cs="Times New Roman"/>
          <w:sz w:val="24"/>
          <w:szCs w:val="24"/>
        </w:rPr>
      </w:pPr>
      <w:r>
        <w:rPr>
          <w:rFonts w:cs="Times New Roman"/>
          <w:sz w:val="24"/>
          <w:szCs w:val="24"/>
        </w:rPr>
        <w:t>3</w:t>
      </w:r>
      <w:r w:rsidR="00640C74" w:rsidRPr="00947CE9">
        <w:rPr>
          <w:rFonts w:cs="Times New Roman"/>
          <w:sz w:val="24"/>
          <w:szCs w:val="24"/>
        </w:rPr>
        <w:t>. Results</w:t>
      </w:r>
    </w:p>
    <w:p w14:paraId="20510E87" w14:textId="23A6E9FA" w:rsidR="00D02F34" w:rsidRPr="00947CE9" w:rsidRDefault="00AF3474" w:rsidP="00EF33ED">
      <w:pPr>
        <w:pStyle w:val="Heading2"/>
        <w:spacing w:line="480" w:lineRule="auto"/>
        <w:jc w:val="both"/>
        <w:rPr>
          <w:rFonts w:cs="Times New Roman"/>
          <w:szCs w:val="24"/>
        </w:rPr>
      </w:pPr>
      <w:r>
        <w:rPr>
          <w:rFonts w:cs="Times New Roman"/>
          <w:szCs w:val="24"/>
        </w:rPr>
        <w:t>3</w:t>
      </w:r>
      <w:r w:rsidR="00D02F34">
        <w:rPr>
          <w:rFonts w:cs="Times New Roman"/>
          <w:szCs w:val="24"/>
        </w:rPr>
        <w:t xml:space="preserve">.1 </w:t>
      </w:r>
      <w:r w:rsidR="00B315B8">
        <w:rPr>
          <w:rFonts w:cs="Times New Roman"/>
          <w:szCs w:val="24"/>
        </w:rPr>
        <w:t xml:space="preserve">Groundwater abstraction </w:t>
      </w:r>
      <w:r w:rsidR="00EF33ED">
        <w:rPr>
          <w:rFonts w:cs="Times New Roman"/>
          <w:szCs w:val="24"/>
        </w:rPr>
        <w:t xml:space="preserve">technology </w:t>
      </w:r>
      <w:r w:rsidR="00B315B8">
        <w:rPr>
          <w:rFonts w:cs="Times New Roman"/>
          <w:szCs w:val="24"/>
        </w:rPr>
        <w:t>classification</w:t>
      </w:r>
    </w:p>
    <w:p w14:paraId="60A702CB" w14:textId="66B3E135" w:rsidR="00D02F34" w:rsidRPr="00947CE9" w:rsidRDefault="00D02F34" w:rsidP="00EF33E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Among all the classifiers we have implemented, </w:t>
      </w:r>
      <w:r w:rsidR="00EF33ED">
        <w:rPr>
          <w:rFonts w:ascii="Times New Roman" w:hAnsi="Times New Roman" w:cs="Times New Roman"/>
          <w:sz w:val="24"/>
          <w:szCs w:val="24"/>
        </w:rPr>
        <w:t>the best performers turned out to be RF and SVM</w:t>
      </w:r>
      <w:r>
        <w:rPr>
          <w:rFonts w:ascii="Times New Roman" w:hAnsi="Times New Roman" w:cs="Times New Roman"/>
          <w:sz w:val="24"/>
          <w:szCs w:val="24"/>
        </w:rPr>
        <w:t xml:space="preserve">. </w:t>
      </w:r>
      <w:r w:rsidRPr="00947CE9">
        <w:rPr>
          <w:rFonts w:ascii="Times New Roman" w:hAnsi="Times New Roman" w:cs="Times New Roman"/>
          <w:sz w:val="24"/>
          <w:szCs w:val="24"/>
        </w:rPr>
        <w:t xml:space="preserve">We conducted 10-fold cross validation </w:t>
      </w:r>
      <w:r w:rsidR="00EF33ED">
        <w:rPr>
          <w:rFonts w:ascii="Times New Roman" w:hAnsi="Times New Roman" w:cs="Times New Roman"/>
          <w:sz w:val="24"/>
          <w:szCs w:val="24"/>
        </w:rPr>
        <w:t>for both of them</w:t>
      </w:r>
      <w:r w:rsidRPr="00947CE9">
        <w:rPr>
          <w:rFonts w:ascii="Times New Roman" w:hAnsi="Times New Roman" w:cs="Times New Roman"/>
          <w:sz w:val="24"/>
          <w:szCs w:val="24"/>
        </w:rPr>
        <w:t xml:space="preserve">. </w:t>
      </w:r>
      <w:r w:rsidR="00EF33ED">
        <w:rPr>
          <w:rFonts w:ascii="Times New Roman" w:hAnsi="Times New Roman" w:cs="Times New Roman"/>
          <w:sz w:val="24"/>
          <w:szCs w:val="24"/>
        </w:rPr>
        <w:t xml:space="preserve">The </w:t>
      </w:r>
      <w:r w:rsidRPr="00947CE9">
        <w:rPr>
          <w:rFonts w:ascii="Times New Roman" w:hAnsi="Times New Roman" w:cs="Times New Roman"/>
          <w:sz w:val="24"/>
          <w:szCs w:val="24"/>
        </w:rPr>
        <w:t xml:space="preserve">decision threshold </w:t>
      </w:r>
      <w:r w:rsidR="00EF33ED">
        <w:rPr>
          <w:rFonts w:ascii="Times New Roman" w:hAnsi="Times New Roman" w:cs="Times New Roman"/>
          <w:sz w:val="24"/>
          <w:szCs w:val="24"/>
        </w:rPr>
        <w:t>was assumed to be</w:t>
      </w:r>
      <w:r w:rsidRPr="00947CE9">
        <w:rPr>
          <w:rFonts w:ascii="Times New Roman" w:hAnsi="Times New Roman" w:cs="Times New Roman"/>
          <w:sz w:val="24"/>
          <w:szCs w:val="24"/>
        </w:rPr>
        <w:t xml:space="preserve"> 0.5. </w:t>
      </w:r>
      <w:r w:rsidR="00EF33ED">
        <w:rPr>
          <w:rFonts w:ascii="Times New Roman" w:hAnsi="Times New Roman" w:cs="Times New Roman"/>
          <w:sz w:val="24"/>
          <w:szCs w:val="24"/>
        </w:rPr>
        <w:t>Table 1 reports the results.</w:t>
      </w:r>
    </w:p>
    <w:p w14:paraId="022316F8" w14:textId="06082115" w:rsidR="00D02F34" w:rsidRPr="000F3C30" w:rsidRDefault="00FA193E" w:rsidP="000F3C30">
      <w:pPr>
        <w:pBdr>
          <w:top w:val="nil"/>
          <w:left w:val="nil"/>
          <w:bottom w:val="nil"/>
          <w:right w:val="nil"/>
          <w:between w:val="nil"/>
        </w:pBd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Table </w:t>
      </w:r>
      <w:r w:rsidR="00D02F34" w:rsidRPr="000F3C30">
        <w:rPr>
          <w:rFonts w:ascii="Times New Roman" w:hAnsi="Times New Roman" w:cs="Times New Roman"/>
          <w:sz w:val="24"/>
          <w:szCs w:val="24"/>
        </w:rPr>
        <w:t xml:space="preserve">1: </w:t>
      </w:r>
      <w:r w:rsidR="009748DA" w:rsidRPr="000F3C30">
        <w:rPr>
          <w:rFonts w:ascii="Times New Roman" w:hAnsi="Times New Roman" w:cs="Times New Roman"/>
          <w:sz w:val="24"/>
          <w:szCs w:val="24"/>
        </w:rPr>
        <w:t>Classification p</w:t>
      </w:r>
      <w:r w:rsidR="00D02F34" w:rsidRPr="000F3C30">
        <w:rPr>
          <w:rFonts w:ascii="Times New Roman" w:hAnsi="Times New Roman" w:cs="Times New Roman"/>
          <w:sz w:val="24"/>
          <w:szCs w:val="24"/>
        </w:rPr>
        <w:t xml:space="preserve">erformance </w:t>
      </w:r>
      <w:r w:rsidR="009748DA" w:rsidRPr="000F3C30">
        <w:rPr>
          <w:rFonts w:ascii="Times New Roman" w:hAnsi="Times New Roman" w:cs="Times New Roman"/>
          <w:sz w:val="24"/>
          <w:szCs w:val="24"/>
        </w:rPr>
        <w:t>(on different metrics) of</w:t>
      </w:r>
      <w:r w:rsidR="00D02F34" w:rsidRPr="000F3C30">
        <w:rPr>
          <w:rFonts w:ascii="Times New Roman" w:hAnsi="Times New Roman" w:cs="Times New Roman"/>
          <w:sz w:val="24"/>
          <w:szCs w:val="24"/>
        </w:rPr>
        <w:t xml:space="preserve"> the best models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
        <w:gridCol w:w="1081"/>
        <w:gridCol w:w="672"/>
        <w:gridCol w:w="793"/>
        <w:gridCol w:w="961"/>
        <w:gridCol w:w="1061"/>
        <w:gridCol w:w="1074"/>
        <w:gridCol w:w="912"/>
        <w:gridCol w:w="774"/>
        <w:gridCol w:w="971"/>
      </w:tblGrid>
      <w:tr w:rsidR="00D02F34" w:rsidRPr="007324FB" w14:paraId="0D6EB56A" w14:textId="77777777" w:rsidTr="00AE52A6">
        <w:trPr>
          <w:trHeight w:val="321"/>
        </w:trPr>
        <w:tc>
          <w:tcPr>
            <w:tcW w:w="0" w:type="auto"/>
            <w:shd w:val="clear" w:color="auto" w:fill="auto"/>
          </w:tcPr>
          <w:p w14:paraId="1734C6D1"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Classifier</w:t>
            </w:r>
          </w:p>
        </w:tc>
        <w:tc>
          <w:tcPr>
            <w:tcW w:w="0" w:type="auto"/>
            <w:shd w:val="clear" w:color="auto" w:fill="auto"/>
            <w:noWrap/>
            <w:vAlign w:val="bottom"/>
            <w:hideMark/>
          </w:tcPr>
          <w:p w14:paraId="5EBC0589"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 xml:space="preserve"># Features </w:t>
            </w:r>
          </w:p>
        </w:tc>
        <w:tc>
          <w:tcPr>
            <w:tcW w:w="0" w:type="auto"/>
            <w:shd w:val="clear" w:color="auto" w:fill="auto"/>
            <w:noWrap/>
            <w:vAlign w:val="bottom"/>
            <w:hideMark/>
          </w:tcPr>
          <w:p w14:paraId="6E2D3FCB"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AUC</w:t>
            </w:r>
          </w:p>
        </w:tc>
        <w:tc>
          <w:tcPr>
            <w:tcW w:w="0" w:type="auto"/>
            <w:shd w:val="clear" w:color="auto" w:fill="auto"/>
            <w:noWrap/>
            <w:vAlign w:val="bottom"/>
            <w:hideMark/>
          </w:tcPr>
          <w:p w14:paraId="58F54595"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AUCPR</w:t>
            </w:r>
          </w:p>
        </w:tc>
        <w:tc>
          <w:tcPr>
            <w:tcW w:w="0" w:type="auto"/>
            <w:shd w:val="clear" w:color="auto" w:fill="auto"/>
            <w:noWrap/>
            <w:vAlign w:val="bottom"/>
            <w:hideMark/>
          </w:tcPr>
          <w:p w14:paraId="547B4244"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Accuracy</w:t>
            </w:r>
          </w:p>
        </w:tc>
        <w:tc>
          <w:tcPr>
            <w:tcW w:w="0" w:type="auto"/>
            <w:shd w:val="clear" w:color="auto" w:fill="auto"/>
            <w:noWrap/>
            <w:vAlign w:val="bottom"/>
            <w:hideMark/>
          </w:tcPr>
          <w:p w14:paraId="17A9FC14"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Specificity</w:t>
            </w:r>
          </w:p>
        </w:tc>
        <w:tc>
          <w:tcPr>
            <w:tcW w:w="0" w:type="auto"/>
            <w:shd w:val="clear" w:color="auto" w:fill="auto"/>
            <w:noWrap/>
            <w:vAlign w:val="bottom"/>
            <w:hideMark/>
          </w:tcPr>
          <w:p w14:paraId="6F3848C7"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Sensitivity</w:t>
            </w:r>
          </w:p>
        </w:tc>
        <w:tc>
          <w:tcPr>
            <w:tcW w:w="0" w:type="auto"/>
            <w:shd w:val="clear" w:color="auto" w:fill="auto"/>
            <w:noWrap/>
            <w:vAlign w:val="bottom"/>
            <w:hideMark/>
          </w:tcPr>
          <w:p w14:paraId="5D4CFF5D"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F1 Score</w:t>
            </w:r>
          </w:p>
        </w:tc>
        <w:tc>
          <w:tcPr>
            <w:tcW w:w="0" w:type="auto"/>
            <w:shd w:val="clear" w:color="auto" w:fill="auto"/>
            <w:noWrap/>
            <w:vAlign w:val="bottom"/>
            <w:hideMark/>
          </w:tcPr>
          <w:p w14:paraId="6DED8366"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MCC</w:t>
            </w:r>
          </w:p>
        </w:tc>
        <w:tc>
          <w:tcPr>
            <w:tcW w:w="0" w:type="auto"/>
            <w:shd w:val="clear" w:color="auto" w:fill="auto"/>
            <w:noWrap/>
            <w:vAlign w:val="bottom"/>
            <w:hideMark/>
          </w:tcPr>
          <w:p w14:paraId="4BD6E07B" w14:textId="77777777" w:rsidR="00D02F34" w:rsidRPr="007324FB" w:rsidRDefault="00D02F34" w:rsidP="00C328EF">
            <w:pPr>
              <w:spacing w:after="0" w:line="480" w:lineRule="auto"/>
              <w:rPr>
                <w:rFonts w:ascii="Calibri" w:eastAsia="Times New Roman" w:hAnsi="Calibri" w:cs="Calibri"/>
                <w:b/>
                <w:bCs/>
                <w:sz w:val="20"/>
                <w:szCs w:val="20"/>
                <w:lang w:eastAsia="en-GB"/>
              </w:rPr>
            </w:pPr>
            <w:r w:rsidRPr="007324FB">
              <w:rPr>
                <w:rFonts w:ascii="Calibri" w:eastAsia="Times New Roman" w:hAnsi="Calibri" w:cs="Calibri"/>
                <w:b/>
                <w:bCs/>
                <w:sz w:val="20"/>
                <w:szCs w:val="20"/>
                <w:lang w:eastAsia="en-GB"/>
              </w:rPr>
              <w:t>Precision</w:t>
            </w:r>
          </w:p>
        </w:tc>
      </w:tr>
      <w:tr w:rsidR="00D02F34" w:rsidRPr="007324FB" w14:paraId="152EF8C6" w14:textId="77777777" w:rsidTr="00AE52A6">
        <w:trPr>
          <w:trHeight w:val="321"/>
        </w:trPr>
        <w:tc>
          <w:tcPr>
            <w:tcW w:w="0" w:type="auto"/>
            <w:shd w:val="clear" w:color="auto" w:fill="auto"/>
          </w:tcPr>
          <w:p w14:paraId="6B32581B" w14:textId="77777777" w:rsidR="00D02F34" w:rsidRPr="007324FB" w:rsidRDefault="00D02F34" w:rsidP="00C328EF">
            <w:pPr>
              <w:spacing w:after="0" w:line="480" w:lineRule="auto"/>
              <w:rPr>
                <w:rFonts w:ascii="Calibri" w:eastAsia="Times New Roman" w:hAnsi="Calibri" w:cs="Calibri"/>
                <w:color w:val="000000"/>
                <w:sz w:val="20"/>
                <w:szCs w:val="20"/>
                <w:lang w:eastAsia="en-GB"/>
              </w:rPr>
            </w:pPr>
            <w:r w:rsidRPr="007324FB">
              <w:rPr>
                <w:rFonts w:ascii="Calibri" w:eastAsia="Times New Roman" w:hAnsi="Calibri" w:cs="Calibri"/>
                <w:color w:val="000000"/>
                <w:sz w:val="20"/>
                <w:szCs w:val="20"/>
                <w:lang w:eastAsia="en-GB"/>
              </w:rPr>
              <w:t>Random</w:t>
            </w:r>
          </w:p>
          <w:p w14:paraId="056AF148" w14:textId="77777777" w:rsidR="00D02F34" w:rsidRPr="007324FB" w:rsidRDefault="00D02F34" w:rsidP="00C328EF">
            <w:pPr>
              <w:spacing w:after="0" w:line="480" w:lineRule="auto"/>
              <w:rPr>
                <w:rFonts w:ascii="Calibri" w:eastAsia="Times New Roman" w:hAnsi="Calibri" w:cs="Calibri"/>
                <w:color w:val="000000"/>
                <w:sz w:val="20"/>
                <w:szCs w:val="20"/>
                <w:lang w:eastAsia="en-GB"/>
              </w:rPr>
            </w:pPr>
            <w:r w:rsidRPr="007324FB">
              <w:rPr>
                <w:rFonts w:ascii="Calibri" w:eastAsia="Times New Roman" w:hAnsi="Calibri" w:cs="Calibri"/>
                <w:color w:val="000000"/>
                <w:sz w:val="20"/>
                <w:szCs w:val="20"/>
                <w:lang w:eastAsia="en-GB"/>
              </w:rPr>
              <w:t>Forest</w:t>
            </w:r>
          </w:p>
        </w:tc>
        <w:tc>
          <w:tcPr>
            <w:tcW w:w="0" w:type="auto"/>
            <w:shd w:val="clear" w:color="auto" w:fill="auto"/>
            <w:noWrap/>
            <w:vAlign w:val="bottom"/>
            <w:hideMark/>
          </w:tcPr>
          <w:p w14:paraId="72B7192A" w14:textId="77777777"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4</w:t>
            </w:r>
          </w:p>
        </w:tc>
        <w:tc>
          <w:tcPr>
            <w:tcW w:w="0" w:type="auto"/>
            <w:shd w:val="clear" w:color="auto" w:fill="auto"/>
            <w:noWrap/>
            <w:vAlign w:val="bottom"/>
            <w:hideMark/>
          </w:tcPr>
          <w:p w14:paraId="754D616E" w14:textId="77777777"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0.96</w:t>
            </w:r>
          </w:p>
        </w:tc>
        <w:tc>
          <w:tcPr>
            <w:tcW w:w="0" w:type="auto"/>
            <w:shd w:val="clear" w:color="auto" w:fill="auto"/>
            <w:noWrap/>
            <w:vAlign w:val="bottom"/>
            <w:hideMark/>
          </w:tcPr>
          <w:p w14:paraId="349FBEDC" w14:textId="7BDBD65A"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ins w:id="291" w:author="Author" w:date="2021-07-30T21:07:00Z">
              <w:r w:rsidR="004D1A89">
                <w:rPr>
                  <w:rFonts w:ascii="Calibri" w:hAnsi="Calibri" w:cs="Calibri"/>
                  <w:color w:val="000000"/>
                  <w:sz w:val="20"/>
                  <w:szCs w:val="20"/>
                </w:rPr>
                <w:t>91</w:t>
              </w:r>
            </w:ins>
            <w:del w:id="292" w:author="Author" w:date="2021-07-30T21:07:00Z">
              <w:r w:rsidRPr="007324FB" w:rsidDel="004D1A89">
                <w:rPr>
                  <w:rFonts w:ascii="Calibri" w:hAnsi="Calibri" w:cs="Calibri"/>
                  <w:color w:val="000000"/>
                  <w:sz w:val="20"/>
                  <w:szCs w:val="20"/>
                </w:rPr>
                <w:delText>82</w:delText>
              </w:r>
            </w:del>
          </w:p>
        </w:tc>
        <w:tc>
          <w:tcPr>
            <w:tcW w:w="0" w:type="auto"/>
            <w:shd w:val="clear" w:color="auto" w:fill="auto"/>
            <w:noWrap/>
            <w:vAlign w:val="bottom"/>
            <w:hideMark/>
          </w:tcPr>
          <w:p w14:paraId="6F69C82C" w14:textId="15EF7C69"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ins w:id="293" w:author="Author" w:date="2021-07-30T21:07:00Z">
              <w:r w:rsidR="004D1A89">
                <w:rPr>
                  <w:rFonts w:ascii="Calibri" w:hAnsi="Calibri" w:cs="Calibri"/>
                  <w:color w:val="000000"/>
                  <w:sz w:val="20"/>
                  <w:szCs w:val="20"/>
                </w:rPr>
                <w:t>91</w:t>
              </w:r>
            </w:ins>
            <w:del w:id="294" w:author="Author" w:date="2021-07-30T21:07:00Z">
              <w:r w:rsidRPr="007324FB" w:rsidDel="004D1A89">
                <w:rPr>
                  <w:rFonts w:ascii="Calibri" w:hAnsi="Calibri" w:cs="Calibri"/>
                  <w:color w:val="000000"/>
                  <w:sz w:val="20"/>
                  <w:szCs w:val="20"/>
                </w:rPr>
                <w:delText>89</w:delText>
              </w:r>
            </w:del>
          </w:p>
        </w:tc>
        <w:tc>
          <w:tcPr>
            <w:tcW w:w="0" w:type="auto"/>
            <w:shd w:val="clear" w:color="auto" w:fill="auto"/>
            <w:noWrap/>
            <w:vAlign w:val="bottom"/>
            <w:hideMark/>
          </w:tcPr>
          <w:p w14:paraId="48314069" w14:textId="3C614813"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ins w:id="295" w:author="Author" w:date="2021-07-30T21:07:00Z">
              <w:r w:rsidR="004D1A89">
                <w:rPr>
                  <w:rFonts w:ascii="Calibri" w:hAnsi="Calibri" w:cs="Calibri"/>
                  <w:color w:val="000000"/>
                  <w:sz w:val="20"/>
                  <w:szCs w:val="20"/>
                </w:rPr>
                <w:t>94</w:t>
              </w:r>
            </w:ins>
            <w:del w:id="296" w:author="Author" w:date="2021-07-30T21:07:00Z">
              <w:r w:rsidRPr="007324FB" w:rsidDel="004D1A89">
                <w:rPr>
                  <w:rFonts w:ascii="Calibri" w:hAnsi="Calibri" w:cs="Calibri"/>
                  <w:color w:val="000000"/>
                  <w:sz w:val="20"/>
                  <w:szCs w:val="20"/>
                </w:rPr>
                <w:delText>89</w:delText>
              </w:r>
            </w:del>
          </w:p>
        </w:tc>
        <w:tc>
          <w:tcPr>
            <w:tcW w:w="0" w:type="auto"/>
            <w:shd w:val="clear" w:color="auto" w:fill="auto"/>
            <w:noWrap/>
            <w:vAlign w:val="bottom"/>
            <w:hideMark/>
          </w:tcPr>
          <w:p w14:paraId="2480E2E0" w14:textId="7B16E035"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0.8</w:t>
            </w:r>
            <w:ins w:id="297" w:author="Author" w:date="2021-07-30T21:07:00Z">
              <w:r w:rsidR="004D1A89">
                <w:rPr>
                  <w:rFonts w:ascii="Calibri" w:hAnsi="Calibri" w:cs="Calibri"/>
                  <w:color w:val="000000"/>
                  <w:sz w:val="20"/>
                  <w:szCs w:val="20"/>
                </w:rPr>
                <w:t>5</w:t>
              </w:r>
            </w:ins>
            <w:del w:id="298" w:author="Author" w:date="2021-07-30T21:07:00Z">
              <w:r w:rsidRPr="007324FB" w:rsidDel="004D1A89">
                <w:rPr>
                  <w:rFonts w:ascii="Calibri" w:hAnsi="Calibri" w:cs="Calibri"/>
                  <w:color w:val="000000"/>
                  <w:sz w:val="20"/>
                  <w:szCs w:val="20"/>
                </w:rPr>
                <w:delText>8</w:delText>
              </w:r>
            </w:del>
          </w:p>
        </w:tc>
        <w:tc>
          <w:tcPr>
            <w:tcW w:w="0" w:type="auto"/>
            <w:shd w:val="clear" w:color="auto" w:fill="auto"/>
            <w:noWrap/>
            <w:vAlign w:val="bottom"/>
            <w:hideMark/>
          </w:tcPr>
          <w:p w14:paraId="7F8C5FF9" w14:textId="37A45341"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0.8</w:t>
            </w:r>
            <w:ins w:id="299" w:author="Author" w:date="2021-07-30T21:07:00Z">
              <w:r w:rsidR="004D1A89">
                <w:rPr>
                  <w:rFonts w:ascii="Calibri" w:hAnsi="Calibri" w:cs="Calibri"/>
                  <w:color w:val="000000"/>
                  <w:sz w:val="20"/>
                  <w:szCs w:val="20"/>
                </w:rPr>
                <w:t>6</w:t>
              </w:r>
            </w:ins>
            <w:del w:id="300" w:author="Author" w:date="2021-07-30T21:07:00Z">
              <w:r w:rsidRPr="007324FB" w:rsidDel="004D1A89">
                <w:rPr>
                  <w:rFonts w:ascii="Calibri" w:hAnsi="Calibri" w:cs="Calibri"/>
                  <w:color w:val="000000"/>
                  <w:sz w:val="20"/>
                  <w:szCs w:val="20"/>
                </w:rPr>
                <w:delText>4</w:delText>
              </w:r>
            </w:del>
          </w:p>
        </w:tc>
        <w:tc>
          <w:tcPr>
            <w:tcW w:w="0" w:type="auto"/>
            <w:shd w:val="clear" w:color="auto" w:fill="auto"/>
            <w:noWrap/>
            <w:vAlign w:val="bottom"/>
            <w:hideMark/>
          </w:tcPr>
          <w:p w14:paraId="474AC0ED" w14:textId="6E5DF1BE"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ins w:id="301" w:author="Author" w:date="2021-07-30T21:08:00Z">
              <w:r w:rsidR="004D1A89">
                <w:rPr>
                  <w:rFonts w:ascii="Calibri" w:hAnsi="Calibri" w:cs="Calibri"/>
                  <w:color w:val="000000"/>
                  <w:sz w:val="20"/>
                  <w:szCs w:val="20"/>
                </w:rPr>
                <w:t>80</w:t>
              </w:r>
            </w:ins>
            <w:del w:id="302" w:author="Author" w:date="2021-07-30T21:08:00Z">
              <w:r w:rsidRPr="007324FB" w:rsidDel="004D1A89">
                <w:rPr>
                  <w:rFonts w:ascii="Calibri" w:hAnsi="Calibri" w:cs="Calibri"/>
                  <w:color w:val="000000"/>
                  <w:sz w:val="20"/>
                  <w:szCs w:val="20"/>
                </w:rPr>
                <w:delText>76</w:delText>
              </w:r>
            </w:del>
          </w:p>
        </w:tc>
        <w:tc>
          <w:tcPr>
            <w:tcW w:w="0" w:type="auto"/>
            <w:shd w:val="clear" w:color="auto" w:fill="auto"/>
            <w:noWrap/>
            <w:vAlign w:val="bottom"/>
            <w:hideMark/>
          </w:tcPr>
          <w:p w14:paraId="19D82C7A" w14:textId="3F0A951B"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0.8</w:t>
            </w:r>
            <w:ins w:id="303" w:author="Author" w:date="2021-07-30T21:08:00Z">
              <w:r w:rsidR="004D1A89">
                <w:rPr>
                  <w:rFonts w:ascii="Calibri" w:hAnsi="Calibri" w:cs="Calibri"/>
                  <w:color w:val="000000"/>
                  <w:sz w:val="20"/>
                  <w:szCs w:val="20"/>
                </w:rPr>
                <w:t>8</w:t>
              </w:r>
            </w:ins>
            <w:del w:id="304" w:author="Author" w:date="2021-07-30T21:08:00Z">
              <w:r w:rsidRPr="007324FB" w:rsidDel="004D1A89">
                <w:rPr>
                  <w:rFonts w:ascii="Calibri" w:hAnsi="Calibri" w:cs="Calibri"/>
                  <w:color w:val="000000"/>
                  <w:sz w:val="20"/>
                  <w:szCs w:val="20"/>
                </w:rPr>
                <w:delText>0</w:delText>
              </w:r>
            </w:del>
          </w:p>
        </w:tc>
      </w:tr>
      <w:tr w:rsidR="00D02F34" w:rsidRPr="007324FB" w14:paraId="58DA02EC" w14:textId="77777777" w:rsidTr="00AE52A6">
        <w:trPr>
          <w:trHeight w:val="321"/>
        </w:trPr>
        <w:tc>
          <w:tcPr>
            <w:tcW w:w="0" w:type="auto"/>
            <w:shd w:val="clear" w:color="auto" w:fill="auto"/>
          </w:tcPr>
          <w:p w14:paraId="460A7D1A" w14:textId="77777777" w:rsidR="00D02F34" w:rsidRPr="007324FB" w:rsidRDefault="00D02F34" w:rsidP="00C328EF">
            <w:pPr>
              <w:spacing w:after="0" w:line="480" w:lineRule="auto"/>
              <w:rPr>
                <w:rFonts w:ascii="Calibri" w:eastAsia="Times New Roman" w:hAnsi="Calibri" w:cs="Calibri"/>
                <w:color w:val="000000"/>
                <w:sz w:val="20"/>
                <w:szCs w:val="20"/>
                <w:lang w:eastAsia="en-GB"/>
              </w:rPr>
            </w:pPr>
            <w:r w:rsidRPr="007324FB">
              <w:rPr>
                <w:rFonts w:ascii="Calibri" w:eastAsia="Times New Roman" w:hAnsi="Calibri" w:cs="Calibri"/>
                <w:color w:val="000000"/>
                <w:sz w:val="20"/>
                <w:szCs w:val="20"/>
                <w:lang w:eastAsia="en-GB"/>
              </w:rPr>
              <w:t>SVM</w:t>
            </w:r>
          </w:p>
        </w:tc>
        <w:tc>
          <w:tcPr>
            <w:tcW w:w="0" w:type="auto"/>
            <w:shd w:val="clear" w:color="auto" w:fill="auto"/>
            <w:noWrap/>
            <w:vAlign w:val="bottom"/>
            <w:hideMark/>
          </w:tcPr>
          <w:p w14:paraId="1B6E18A0" w14:textId="77777777"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5</w:t>
            </w:r>
          </w:p>
        </w:tc>
        <w:tc>
          <w:tcPr>
            <w:tcW w:w="0" w:type="auto"/>
            <w:shd w:val="clear" w:color="auto" w:fill="auto"/>
            <w:noWrap/>
            <w:vAlign w:val="bottom"/>
            <w:hideMark/>
          </w:tcPr>
          <w:p w14:paraId="69B38538" w14:textId="6B54EE75"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0.9</w:t>
            </w:r>
            <w:ins w:id="305" w:author="Author" w:date="2021-07-30T21:08:00Z">
              <w:r w:rsidR="004D1A89">
                <w:rPr>
                  <w:rFonts w:ascii="Calibri" w:hAnsi="Calibri" w:cs="Calibri"/>
                  <w:color w:val="000000"/>
                  <w:sz w:val="20"/>
                  <w:szCs w:val="20"/>
                </w:rPr>
                <w:t>0</w:t>
              </w:r>
            </w:ins>
            <w:del w:id="306" w:author="Author" w:date="2021-07-30T21:08:00Z">
              <w:r w:rsidRPr="007324FB" w:rsidDel="004D1A89">
                <w:rPr>
                  <w:rFonts w:ascii="Calibri" w:hAnsi="Calibri" w:cs="Calibri"/>
                  <w:color w:val="000000"/>
                  <w:sz w:val="20"/>
                  <w:szCs w:val="20"/>
                </w:rPr>
                <w:delText>1</w:delText>
              </w:r>
            </w:del>
          </w:p>
        </w:tc>
        <w:tc>
          <w:tcPr>
            <w:tcW w:w="0" w:type="auto"/>
            <w:shd w:val="clear" w:color="auto" w:fill="auto"/>
            <w:noWrap/>
            <w:vAlign w:val="bottom"/>
            <w:hideMark/>
          </w:tcPr>
          <w:p w14:paraId="270AA00B" w14:textId="7D8F7C1C"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ins w:id="307" w:author="Author" w:date="2021-07-30T21:08:00Z">
              <w:r w:rsidR="004D1A89">
                <w:rPr>
                  <w:rFonts w:ascii="Calibri" w:hAnsi="Calibri" w:cs="Calibri"/>
                  <w:color w:val="000000"/>
                  <w:sz w:val="20"/>
                  <w:szCs w:val="20"/>
                </w:rPr>
                <w:t>78</w:t>
              </w:r>
            </w:ins>
            <w:del w:id="308" w:author="Author" w:date="2021-07-30T21:08:00Z">
              <w:r w:rsidRPr="007324FB" w:rsidDel="004D1A89">
                <w:rPr>
                  <w:rFonts w:ascii="Calibri" w:hAnsi="Calibri" w:cs="Calibri"/>
                  <w:color w:val="000000"/>
                  <w:sz w:val="20"/>
                  <w:szCs w:val="20"/>
                </w:rPr>
                <w:delText>80</w:delText>
              </w:r>
            </w:del>
          </w:p>
        </w:tc>
        <w:tc>
          <w:tcPr>
            <w:tcW w:w="0" w:type="auto"/>
            <w:shd w:val="clear" w:color="auto" w:fill="auto"/>
            <w:noWrap/>
            <w:vAlign w:val="bottom"/>
            <w:hideMark/>
          </w:tcPr>
          <w:p w14:paraId="5DAA92A5" w14:textId="7461E289"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0.8</w:t>
            </w:r>
            <w:ins w:id="309" w:author="Author" w:date="2021-07-30T21:09:00Z">
              <w:r w:rsidR="004D1A89">
                <w:rPr>
                  <w:rFonts w:ascii="Calibri" w:hAnsi="Calibri" w:cs="Calibri"/>
                  <w:color w:val="000000"/>
                  <w:sz w:val="20"/>
                  <w:szCs w:val="20"/>
                </w:rPr>
                <w:t>3</w:t>
              </w:r>
            </w:ins>
            <w:del w:id="310" w:author="Author" w:date="2021-07-30T21:09:00Z">
              <w:r w:rsidRPr="007324FB" w:rsidDel="004D1A89">
                <w:rPr>
                  <w:rFonts w:ascii="Calibri" w:hAnsi="Calibri" w:cs="Calibri"/>
                  <w:color w:val="000000"/>
                  <w:sz w:val="20"/>
                  <w:szCs w:val="20"/>
                </w:rPr>
                <w:delText>4</w:delText>
              </w:r>
            </w:del>
          </w:p>
        </w:tc>
        <w:tc>
          <w:tcPr>
            <w:tcW w:w="0" w:type="auto"/>
            <w:shd w:val="clear" w:color="auto" w:fill="auto"/>
            <w:noWrap/>
            <w:vAlign w:val="bottom"/>
            <w:hideMark/>
          </w:tcPr>
          <w:p w14:paraId="73C8BD2C" w14:textId="4730CFC7"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ins w:id="311" w:author="Author" w:date="2021-07-30T21:09:00Z">
              <w:r w:rsidR="004D1A89">
                <w:rPr>
                  <w:rFonts w:ascii="Calibri" w:hAnsi="Calibri" w:cs="Calibri"/>
                  <w:color w:val="000000"/>
                  <w:sz w:val="20"/>
                  <w:szCs w:val="20"/>
                </w:rPr>
                <w:t>92</w:t>
              </w:r>
            </w:ins>
            <w:del w:id="312" w:author="Author" w:date="2021-07-30T21:09:00Z">
              <w:r w:rsidRPr="007324FB" w:rsidDel="004D1A89">
                <w:rPr>
                  <w:rFonts w:ascii="Calibri" w:hAnsi="Calibri" w:cs="Calibri"/>
                  <w:color w:val="000000"/>
                  <w:sz w:val="20"/>
                  <w:szCs w:val="20"/>
                </w:rPr>
                <w:delText>84</w:delText>
              </w:r>
            </w:del>
          </w:p>
        </w:tc>
        <w:tc>
          <w:tcPr>
            <w:tcW w:w="0" w:type="auto"/>
            <w:shd w:val="clear" w:color="auto" w:fill="auto"/>
            <w:noWrap/>
            <w:vAlign w:val="bottom"/>
            <w:hideMark/>
          </w:tcPr>
          <w:p w14:paraId="770E3D23" w14:textId="35CACD51"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ins w:id="313" w:author="Author" w:date="2021-07-30T21:09:00Z">
              <w:r w:rsidR="004D1A89">
                <w:rPr>
                  <w:rFonts w:ascii="Calibri" w:hAnsi="Calibri" w:cs="Calibri"/>
                  <w:color w:val="000000"/>
                  <w:sz w:val="20"/>
                  <w:szCs w:val="20"/>
                </w:rPr>
                <w:t>63</w:t>
              </w:r>
            </w:ins>
            <w:del w:id="314" w:author="Author" w:date="2021-07-30T21:09:00Z">
              <w:r w:rsidRPr="007324FB" w:rsidDel="004D1A89">
                <w:rPr>
                  <w:rFonts w:ascii="Calibri" w:hAnsi="Calibri" w:cs="Calibri"/>
                  <w:color w:val="000000"/>
                  <w:sz w:val="20"/>
                  <w:szCs w:val="20"/>
                </w:rPr>
                <w:delText>85</w:delText>
              </w:r>
            </w:del>
          </w:p>
        </w:tc>
        <w:tc>
          <w:tcPr>
            <w:tcW w:w="0" w:type="auto"/>
            <w:shd w:val="clear" w:color="auto" w:fill="auto"/>
            <w:noWrap/>
            <w:vAlign w:val="bottom"/>
            <w:hideMark/>
          </w:tcPr>
          <w:p w14:paraId="784C672A" w14:textId="2D62DF26"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0.7</w:t>
            </w:r>
            <w:ins w:id="315" w:author="Author" w:date="2021-07-30T21:09:00Z">
              <w:r w:rsidR="004D1A89">
                <w:rPr>
                  <w:rFonts w:ascii="Calibri" w:hAnsi="Calibri" w:cs="Calibri"/>
                  <w:color w:val="000000"/>
                  <w:sz w:val="20"/>
                  <w:szCs w:val="20"/>
                </w:rPr>
                <w:t>0</w:t>
              </w:r>
            </w:ins>
            <w:del w:id="316" w:author="Author" w:date="2021-07-30T21:09:00Z">
              <w:r w:rsidRPr="007324FB" w:rsidDel="004D1A89">
                <w:rPr>
                  <w:rFonts w:ascii="Calibri" w:hAnsi="Calibri" w:cs="Calibri"/>
                  <w:color w:val="000000"/>
                  <w:sz w:val="20"/>
                  <w:szCs w:val="20"/>
                </w:rPr>
                <w:delText>8</w:delText>
              </w:r>
            </w:del>
          </w:p>
        </w:tc>
        <w:tc>
          <w:tcPr>
            <w:tcW w:w="0" w:type="auto"/>
            <w:shd w:val="clear" w:color="auto" w:fill="auto"/>
            <w:noWrap/>
            <w:vAlign w:val="bottom"/>
            <w:hideMark/>
          </w:tcPr>
          <w:p w14:paraId="261EB56A" w14:textId="7EFE9929"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w:t>
            </w:r>
            <w:ins w:id="317" w:author="Author" w:date="2021-07-30T21:09:00Z">
              <w:r w:rsidR="004D1A89">
                <w:rPr>
                  <w:rFonts w:ascii="Calibri" w:hAnsi="Calibri" w:cs="Calibri"/>
                  <w:color w:val="000000"/>
                  <w:sz w:val="20"/>
                  <w:szCs w:val="20"/>
                </w:rPr>
                <w:t>59</w:t>
              </w:r>
            </w:ins>
            <w:del w:id="318" w:author="Author" w:date="2021-07-30T21:09:00Z">
              <w:r w:rsidRPr="007324FB" w:rsidDel="004D1A89">
                <w:rPr>
                  <w:rFonts w:ascii="Calibri" w:hAnsi="Calibri" w:cs="Calibri"/>
                  <w:color w:val="000000"/>
                  <w:sz w:val="20"/>
                  <w:szCs w:val="20"/>
                </w:rPr>
                <w:delText>67</w:delText>
              </w:r>
            </w:del>
          </w:p>
        </w:tc>
        <w:tc>
          <w:tcPr>
            <w:tcW w:w="0" w:type="auto"/>
            <w:shd w:val="clear" w:color="auto" w:fill="auto"/>
            <w:noWrap/>
            <w:vAlign w:val="bottom"/>
            <w:hideMark/>
          </w:tcPr>
          <w:p w14:paraId="0322606E" w14:textId="2529183C" w:rsidR="00D02F34" w:rsidRPr="007324FB" w:rsidRDefault="00D02F34" w:rsidP="00C328EF">
            <w:pPr>
              <w:spacing w:line="480" w:lineRule="auto"/>
              <w:jc w:val="right"/>
              <w:rPr>
                <w:rFonts w:ascii="Calibri" w:hAnsi="Calibri" w:cs="Calibri"/>
                <w:color w:val="000000"/>
                <w:sz w:val="20"/>
                <w:szCs w:val="20"/>
              </w:rPr>
            </w:pPr>
            <w:r w:rsidRPr="007324FB">
              <w:rPr>
                <w:rFonts w:ascii="Calibri" w:hAnsi="Calibri" w:cs="Calibri"/>
                <w:color w:val="000000"/>
                <w:sz w:val="20"/>
                <w:szCs w:val="20"/>
              </w:rPr>
              <w:t>0.7</w:t>
            </w:r>
            <w:ins w:id="319" w:author="Author" w:date="2021-07-30T21:09:00Z">
              <w:r w:rsidR="004D1A89">
                <w:rPr>
                  <w:rFonts w:ascii="Calibri" w:hAnsi="Calibri" w:cs="Calibri"/>
                  <w:color w:val="000000"/>
                  <w:sz w:val="20"/>
                  <w:szCs w:val="20"/>
                </w:rPr>
                <w:t>9</w:t>
              </w:r>
            </w:ins>
            <w:del w:id="320" w:author="Author" w:date="2021-07-30T21:09:00Z">
              <w:r w:rsidRPr="007324FB" w:rsidDel="004D1A89">
                <w:rPr>
                  <w:rFonts w:ascii="Calibri" w:hAnsi="Calibri" w:cs="Calibri"/>
                  <w:color w:val="000000"/>
                  <w:sz w:val="20"/>
                  <w:szCs w:val="20"/>
                </w:rPr>
                <w:delText>2</w:delText>
              </w:r>
            </w:del>
          </w:p>
        </w:tc>
      </w:tr>
    </w:tbl>
    <w:p w14:paraId="3EAF02F6" w14:textId="77777777" w:rsidR="00D02F34" w:rsidRPr="00947CE9" w:rsidRDefault="00D02F34" w:rsidP="00C328EF">
      <w:pPr>
        <w:pBdr>
          <w:top w:val="nil"/>
          <w:left w:val="nil"/>
          <w:bottom w:val="nil"/>
          <w:right w:val="nil"/>
          <w:between w:val="nil"/>
        </w:pBdr>
        <w:spacing w:after="200" w:line="480" w:lineRule="auto"/>
        <w:jc w:val="both"/>
        <w:rPr>
          <w:rFonts w:ascii="Times New Roman" w:hAnsi="Times New Roman" w:cs="Times New Roman"/>
          <w:i/>
          <w:color w:val="44546A"/>
          <w:sz w:val="24"/>
          <w:szCs w:val="24"/>
        </w:rPr>
      </w:pPr>
    </w:p>
    <w:p w14:paraId="46A76EC3" w14:textId="259F09B6" w:rsidR="00D02F34" w:rsidRDefault="00D02F34" w:rsidP="00C328EF">
      <w:pPr>
        <w:spacing w:line="480" w:lineRule="auto"/>
        <w:jc w:val="both"/>
        <w:rPr>
          <w:rFonts w:ascii="Times New Roman" w:hAnsi="Times New Roman" w:cs="Times New Roman"/>
          <w:sz w:val="24"/>
          <w:szCs w:val="24"/>
        </w:rPr>
      </w:pPr>
      <w:r w:rsidRPr="00690C66">
        <w:rPr>
          <w:rFonts w:ascii="Times New Roman" w:hAnsi="Times New Roman" w:cs="Times New Roman"/>
          <w:sz w:val="24"/>
          <w:szCs w:val="24"/>
        </w:rPr>
        <w:t xml:space="preserve">For Random Forest and SVM, best number of features are 4 and 5 respectively. Random Forest performs a bit better than SVM. Another important observation is that Random Forest provides a more balanced result </w:t>
      </w:r>
      <w:r>
        <w:rPr>
          <w:rFonts w:ascii="Times New Roman" w:hAnsi="Times New Roman" w:cs="Times New Roman"/>
          <w:sz w:val="24"/>
          <w:szCs w:val="24"/>
        </w:rPr>
        <w:t xml:space="preserve">as </w:t>
      </w:r>
      <w:r w:rsidRPr="00690C66">
        <w:rPr>
          <w:rFonts w:ascii="Times New Roman" w:hAnsi="Times New Roman" w:cs="Times New Roman"/>
          <w:sz w:val="24"/>
          <w:szCs w:val="24"/>
        </w:rPr>
        <w:t xml:space="preserve">compared to SVM.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E676B" w14:paraId="6E1F606C" w14:textId="77777777" w:rsidTr="001E676B">
        <w:tc>
          <w:tcPr>
            <w:tcW w:w="9350" w:type="dxa"/>
          </w:tcPr>
          <w:p w14:paraId="736E6B82" w14:textId="13BA3514" w:rsidR="001E676B" w:rsidRDefault="001E676B" w:rsidP="001E676B">
            <w:pPr>
              <w:spacing w:line="480" w:lineRule="auto"/>
              <w:jc w:val="center"/>
              <w:rPr>
                <w:rFonts w:cs="Times New Roman"/>
                <w:szCs w:val="24"/>
              </w:rPr>
            </w:pPr>
            <w:r>
              <w:rPr>
                <w:noProof/>
              </w:rPr>
              <w:lastRenderedPageBreak/>
              <w:drawing>
                <wp:inline distT="0" distB="0" distL="0" distR="0" wp14:anchorId="6992F9A9" wp14:editId="4680A77A">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r>
      <w:tr w:rsidR="001E676B" w14:paraId="064BBA72" w14:textId="77777777" w:rsidTr="001E676B">
        <w:tc>
          <w:tcPr>
            <w:tcW w:w="9350" w:type="dxa"/>
          </w:tcPr>
          <w:p w14:paraId="44C2F55D" w14:textId="5A903685" w:rsidR="001E676B" w:rsidRPr="001E676B" w:rsidRDefault="001E676B" w:rsidP="001E676B">
            <w:pPr>
              <w:pBdr>
                <w:top w:val="nil"/>
                <w:left w:val="nil"/>
                <w:bottom w:val="nil"/>
                <w:right w:val="nil"/>
                <w:between w:val="nil"/>
              </w:pBdr>
              <w:jc w:val="center"/>
              <w:rPr>
                <w:rFonts w:ascii="Times New Roman" w:hAnsi="Times New Roman" w:cs="Times New Roman"/>
                <w:sz w:val="24"/>
                <w:szCs w:val="24"/>
              </w:rPr>
            </w:pPr>
            <w:r w:rsidRPr="000F3C30">
              <w:rPr>
                <w:rFonts w:ascii="Times New Roman" w:hAnsi="Times New Roman" w:cs="Times New Roman"/>
                <w:sz w:val="24"/>
                <w:szCs w:val="24"/>
              </w:rPr>
              <w:t xml:space="preserve">Figure </w:t>
            </w:r>
            <w:r w:rsidR="000B1FA6">
              <w:rPr>
                <w:rFonts w:ascii="Times New Roman" w:hAnsi="Times New Roman" w:cs="Times New Roman"/>
                <w:sz w:val="24"/>
                <w:szCs w:val="24"/>
              </w:rPr>
              <w:t>3</w:t>
            </w:r>
            <w:r w:rsidRPr="000F3C30">
              <w:rPr>
                <w:rFonts w:ascii="Times New Roman" w:hAnsi="Times New Roman" w:cs="Times New Roman"/>
                <w:sz w:val="24"/>
                <w:szCs w:val="24"/>
              </w:rPr>
              <w:t xml:space="preserve">: Feature </w:t>
            </w:r>
            <w:r w:rsidR="00BE6D77">
              <w:rPr>
                <w:rFonts w:ascii="Times New Roman" w:hAnsi="Times New Roman" w:cs="Times New Roman"/>
                <w:sz w:val="24"/>
                <w:szCs w:val="24"/>
              </w:rPr>
              <w:t xml:space="preserve">(HGFs) </w:t>
            </w:r>
            <w:r w:rsidRPr="000F3C30">
              <w:rPr>
                <w:rFonts w:ascii="Times New Roman" w:hAnsi="Times New Roman" w:cs="Times New Roman"/>
                <w:sz w:val="24"/>
                <w:szCs w:val="24"/>
              </w:rPr>
              <w:t>Importance Based on MDI</w:t>
            </w:r>
          </w:p>
        </w:tc>
      </w:tr>
    </w:tbl>
    <w:p w14:paraId="7702D3AB" w14:textId="1CF21DD2" w:rsidR="00947CE9" w:rsidRPr="00947CE9" w:rsidRDefault="00AF3474" w:rsidP="00C328EF">
      <w:pPr>
        <w:pStyle w:val="Heading2"/>
        <w:spacing w:line="480" w:lineRule="auto"/>
        <w:jc w:val="both"/>
        <w:rPr>
          <w:rFonts w:cs="Times New Roman"/>
          <w:szCs w:val="24"/>
        </w:rPr>
      </w:pPr>
      <w:r>
        <w:rPr>
          <w:rFonts w:cs="Times New Roman"/>
          <w:szCs w:val="24"/>
        </w:rPr>
        <w:t>3</w:t>
      </w:r>
      <w:r w:rsidR="00F35E5C">
        <w:rPr>
          <w:rFonts w:cs="Times New Roman"/>
          <w:szCs w:val="24"/>
        </w:rPr>
        <w:t>.</w:t>
      </w:r>
      <w:r w:rsidR="00B315B8">
        <w:rPr>
          <w:rFonts w:cs="Times New Roman"/>
          <w:szCs w:val="24"/>
        </w:rPr>
        <w:t>2</w:t>
      </w:r>
      <w:r w:rsidR="00F35E5C">
        <w:rPr>
          <w:rFonts w:cs="Times New Roman"/>
          <w:szCs w:val="24"/>
        </w:rPr>
        <w:t xml:space="preserve"> </w:t>
      </w:r>
      <w:r w:rsidR="00947CE9" w:rsidRPr="00947CE9">
        <w:rPr>
          <w:rFonts w:cs="Times New Roman"/>
          <w:szCs w:val="24"/>
        </w:rPr>
        <w:t>Feature Importance</w:t>
      </w:r>
    </w:p>
    <w:p w14:paraId="35CC4A75" w14:textId="4CB9EF6C" w:rsidR="00947CE9" w:rsidRDefault="00902DFE" w:rsidP="00670BDF">
      <w:pPr>
        <w:spacing w:line="480" w:lineRule="auto"/>
        <w:jc w:val="both"/>
        <w:rPr>
          <w:ins w:id="321" w:author="Author" w:date="2021-07-28T00:59:00Z"/>
          <w:rFonts w:ascii="Times New Roman" w:hAnsi="Times New Roman" w:cs="Times New Roman"/>
          <w:sz w:val="24"/>
          <w:szCs w:val="24"/>
        </w:rPr>
      </w:pPr>
      <w:r>
        <w:rPr>
          <w:rFonts w:ascii="Times New Roman" w:hAnsi="Times New Roman" w:cs="Times New Roman"/>
          <w:sz w:val="24"/>
          <w:szCs w:val="24"/>
        </w:rPr>
        <w:t>Considering the classification task, w</w:t>
      </w:r>
      <w:r w:rsidR="00947CE9" w:rsidRPr="00947CE9">
        <w:rPr>
          <w:rFonts w:ascii="Times New Roman" w:hAnsi="Times New Roman" w:cs="Times New Roman"/>
          <w:sz w:val="24"/>
          <w:szCs w:val="24"/>
        </w:rPr>
        <w:t xml:space="preserve">e ranked all the features based on Mean Decrease Impurity (MDI) of Random Forest </w:t>
      </w:r>
      <w:r w:rsidR="006429D8">
        <w:rPr>
          <w:rFonts w:ascii="Times New Roman" w:hAnsi="Times New Roman" w:cs="Times New Roman"/>
          <w:sz w:val="24"/>
          <w:szCs w:val="24"/>
        </w:rPr>
        <w:t xml:space="preserve">algorithm </w:t>
      </w:r>
      <w:r>
        <w:rPr>
          <w:rFonts w:ascii="Times New Roman" w:hAnsi="Times New Roman" w:cs="Times New Roman"/>
          <w:sz w:val="24"/>
          <w:szCs w:val="24"/>
        </w:rPr>
        <w:t xml:space="preserve">(Figure </w:t>
      </w:r>
      <w:r w:rsidR="00967A15">
        <w:rPr>
          <w:rFonts w:ascii="Times New Roman" w:hAnsi="Times New Roman" w:cs="Times New Roman"/>
          <w:sz w:val="24"/>
          <w:szCs w:val="24"/>
        </w:rPr>
        <w:t>3</w:t>
      </w:r>
      <w:r>
        <w:rPr>
          <w:rFonts w:ascii="Times New Roman" w:hAnsi="Times New Roman" w:cs="Times New Roman"/>
          <w:sz w:val="24"/>
          <w:szCs w:val="24"/>
        </w:rPr>
        <w:t>)</w:t>
      </w:r>
      <w:r w:rsidR="00947CE9" w:rsidRPr="00947CE9">
        <w:rPr>
          <w:rFonts w:ascii="Times New Roman" w:hAnsi="Times New Roman" w:cs="Times New Roman"/>
          <w:sz w:val="24"/>
          <w:szCs w:val="24"/>
        </w:rPr>
        <w:t>.</w:t>
      </w:r>
      <w:r>
        <w:rPr>
          <w:rFonts w:ascii="Times New Roman" w:hAnsi="Times New Roman" w:cs="Times New Roman"/>
          <w:sz w:val="24"/>
          <w:szCs w:val="24"/>
        </w:rPr>
        <w:t xml:space="preserve"> </w:t>
      </w:r>
      <w:r w:rsidR="004D4C04">
        <w:rPr>
          <w:rFonts w:ascii="Times New Roman" w:hAnsi="Times New Roman" w:cs="Times New Roman"/>
          <w:sz w:val="24"/>
          <w:szCs w:val="24"/>
        </w:rPr>
        <w:t>W</w:t>
      </w:r>
      <w:r w:rsidR="004D4C04" w:rsidRPr="004D4C04">
        <w:rPr>
          <w:rFonts w:ascii="Times New Roman" w:hAnsi="Times New Roman" w:cs="Times New Roman"/>
          <w:sz w:val="24"/>
          <w:szCs w:val="24"/>
        </w:rPr>
        <w:t xml:space="preserve">e can see that, </w:t>
      </w:r>
      <w:commentRangeStart w:id="322"/>
      <w:commentRangeStart w:id="323"/>
      <w:r w:rsidR="004D4C04" w:rsidRPr="004D4C04">
        <w:rPr>
          <w:rFonts w:ascii="Times New Roman" w:hAnsi="Times New Roman" w:cs="Times New Roman"/>
          <w:sz w:val="24"/>
          <w:szCs w:val="24"/>
        </w:rPr>
        <w:t>Digital Elevation Model (DEM) is the most important feature for classification</w:t>
      </w:r>
      <w:commentRangeEnd w:id="322"/>
      <w:r w:rsidR="00CF0587">
        <w:rPr>
          <w:rStyle w:val="CommentReference"/>
        </w:rPr>
        <w:commentReference w:id="322"/>
      </w:r>
      <w:commentRangeEnd w:id="323"/>
      <w:r w:rsidR="000B4886">
        <w:rPr>
          <w:rStyle w:val="CommentReference"/>
        </w:rPr>
        <w:commentReference w:id="323"/>
      </w:r>
      <w:r w:rsidR="004D4C04">
        <w:rPr>
          <w:rFonts w:ascii="Times New Roman" w:hAnsi="Times New Roman" w:cs="Times New Roman"/>
          <w:sz w:val="24"/>
          <w:szCs w:val="24"/>
        </w:rPr>
        <w:t>.</w:t>
      </w:r>
      <w:r w:rsidRPr="00947CE9">
        <w:rPr>
          <w:rFonts w:ascii="Times New Roman" w:hAnsi="Times New Roman" w:cs="Times New Roman"/>
          <w:sz w:val="24"/>
          <w:szCs w:val="24"/>
        </w:rPr>
        <w:t xml:space="preserve"> </w:t>
      </w:r>
      <w:ins w:id="324" w:author="Author" w:date="2021-07-25T21:46:00Z">
        <w:r w:rsidR="00FC7443">
          <w:rPr>
            <w:rFonts w:ascii="Times New Roman" w:hAnsi="Times New Roman" w:cs="Times New Roman"/>
            <w:sz w:val="24"/>
            <w:szCs w:val="24"/>
          </w:rPr>
          <w:t xml:space="preserve">It is particularly true as elevation affects only renewable (i.e., net annual) recharge part of shallow aquifers of the study under investigation. </w:t>
        </w:r>
      </w:ins>
      <w:r w:rsidR="00BF323D">
        <w:rPr>
          <w:rFonts w:ascii="Times New Roman" w:hAnsi="Times New Roman" w:cs="Times New Roman"/>
          <w:sz w:val="24"/>
          <w:szCs w:val="24"/>
        </w:rPr>
        <w:t xml:space="preserve">Also, DEM is closely followed by the </w:t>
      </w:r>
      <w:del w:id="325" w:author="Author" w:date="2021-07-11T23:08:00Z">
        <w:r w:rsidR="00BF323D" w:rsidDel="00A62B2E">
          <w:rPr>
            <w:rFonts w:ascii="Times New Roman" w:hAnsi="Times New Roman" w:cs="Times New Roman"/>
            <w:sz w:val="24"/>
            <w:szCs w:val="24"/>
          </w:rPr>
          <w:delText xml:space="preserve">feature </w:delText>
        </w:r>
      </w:del>
      <w:r w:rsidR="00BF323D">
        <w:rPr>
          <w:rFonts w:ascii="Times New Roman" w:hAnsi="Times New Roman" w:cs="Times New Roman"/>
          <w:sz w:val="24"/>
          <w:szCs w:val="24"/>
        </w:rPr>
        <w:t>Specific Yield (Sy)</w:t>
      </w:r>
      <w:r w:rsidR="00AC2745">
        <w:rPr>
          <w:rFonts w:ascii="Times New Roman" w:hAnsi="Times New Roman" w:cs="Times New Roman"/>
          <w:sz w:val="24"/>
          <w:szCs w:val="24"/>
        </w:rPr>
        <w:t xml:space="preserve"> and Lithology</w:t>
      </w:r>
      <w:r w:rsidR="00BF323D">
        <w:rPr>
          <w:rFonts w:ascii="Times New Roman" w:hAnsi="Times New Roman" w:cs="Times New Roman"/>
          <w:sz w:val="24"/>
          <w:szCs w:val="24"/>
        </w:rPr>
        <w:t xml:space="preserve">. </w:t>
      </w:r>
      <w:r w:rsidR="004D4C04">
        <w:rPr>
          <w:rFonts w:ascii="Times New Roman" w:hAnsi="Times New Roman" w:cs="Times New Roman"/>
          <w:sz w:val="24"/>
          <w:szCs w:val="24"/>
        </w:rPr>
        <w:t>W</w:t>
      </w:r>
      <w:r w:rsidRPr="00947CE9">
        <w:rPr>
          <w:rFonts w:ascii="Times New Roman" w:hAnsi="Times New Roman" w:cs="Times New Roman"/>
          <w:sz w:val="24"/>
          <w:szCs w:val="24"/>
        </w:rPr>
        <w:t xml:space="preserve">e </w:t>
      </w:r>
      <w:r w:rsidR="004D4C04">
        <w:rPr>
          <w:rFonts w:ascii="Times New Roman" w:hAnsi="Times New Roman" w:cs="Times New Roman"/>
          <w:sz w:val="24"/>
          <w:szCs w:val="24"/>
        </w:rPr>
        <w:t>further observe</w:t>
      </w:r>
      <w:r w:rsidRPr="00947CE9">
        <w:rPr>
          <w:rFonts w:ascii="Times New Roman" w:hAnsi="Times New Roman" w:cs="Times New Roman"/>
          <w:sz w:val="24"/>
          <w:szCs w:val="24"/>
        </w:rPr>
        <w:t xml:space="preserve"> that the last few features </w:t>
      </w:r>
      <w:r>
        <w:rPr>
          <w:rFonts w:ascii="Times New Roman" w:hAnsi="Times New Roman" w:cs="Times New Roman"/>
          <w:sz w:val="24"/>
          <w:szCs w:val="24"/>
        </w:rPr>
        <w:t xml:space="preserve">(e.g., </w:t>
      </w:r>
      <w:r w:rsidRPr="00947CE9">
        <w:rPr>
          <w:rFonts w:ascii="Times New Roman" w:hAnsi="Times New Roman" w:cs="Times New Roman"/>
          <w:sz w:val="24"/>
          <w:szCs w:val="24"/>
        </w:rPr>
        <w:t>different curvatur</w:t>
      </w:r>
      <w:r>
        <w:rPr>
          <w:rFonts w:ascii="Times New Roman" w:hAnsi="Times New Roman" w:cs="Times New Roman"/>
          <w:sz w:val="24"/>
          <w:szCs w:val="24"/>
        </w:rPr>
        <w:t xml:space="preserve">es) </w:t>
      </w:r>
      <w:r w:rsidRPr="00947CE9">
        <w:rPr>
          <w:rFonts w:ascii="Times New Roman" w:hAnsi="Times New Roman" w:cs="Times New Roman"/>
          <w:sz w:val="24"/>
          <w:szCs w:val="24"/>
        </w:rPr>
        <w:t>do not have much of an impact on the classification task. Mostly</w:t>
      </w:r>
      <w:r>
        <w:rPr>
          <w:rFonts w:ascii="Times New Roman" w:hAnsi="Times New Roman" w:cs="Times New Roman"/>
          <w:sz w:val="24"/>
          <w:szCs w:val="24"/>
        </w:rPr>
        <w:t>,</w:t>
      </w:r>
      <w:r w:rsidRPr="00947CE9">
        <w:rPr>
          <w:rFonts w:ascii="Times New Roman" w:hAnsi="Times New Roman" w:cs="Times New Roman"/>
          <w:sz w:val="24"/>
          <w:szCs w:val="24"/>
        </w:rPr>
        <w:t xml:space="preserve"> the top </w:t>
      </w:r>
      <w:r w:rsidR="00670BDF">
        <w:rPr>
          <w:rFonts w:ascii="Times New Roman" w:hAnsi="Times New Roman" w:cs="Times New Roman"/>
          <w:sz w:val="24"/>
          <w:szCs w:val="24"/>
        </w:rPr>
        <w:t>four</w:t>
      </w:r>
      <w:r w:rsidRPr="00947CE9">
        <w:rPr>
          <w:rFonts w:ascii="Times New Roman" w:hAnsi="Times New Roman" w:cs="Times New Roman"/>
          <w:sz w:val="24"/>
          <w:szCs w:val="24"/>
        </w:rPr>
        <w:t>-</w:t>
      </w:r>
      <w:r w:rsidR="00670BDF">
        <w:rPr>
          <w:rFonts w:ascii="Times New Roman" w:hAnsi="Times New Roman" w:cs="Times New Roman"/>
          <w:sz w:val="24"/>
          <w:szCs w:val="24"/>
        </w:rPr>
        <w:t>five</w:t>
      </w:r>
      <w:r w:rsidRPr="00947CE9">
        <w:rPr>
          <w:rFonts w:ascii="Times New Roman" w:hAnsi="Times New Roman" w:cs="Times New Roman"/>
          <w:sz w:val="24"/>
          <w:szCs w:val="24"/>
        </w:rPr>
        <w:t xml:space="preserve"> features are su</w:t>
      </w:r>
      <w:r>
        <w:rPr>
          <w:rFonts w:ascii="Times New Roman" w:hAnsi="Times New Roman" w:cs="Times New Roman"/>
          <w:sz w:val="24"/>
          <w:szCs w:val="24"/>
        </w:rPr>
        <w:t>fficient to predict the target.</w:t>
      </w:r>
      <w:ins w:id="326" w:author="Author" w:date="2021-07-11T22:54:00Z">
        <w:r w:rsidR="00B4554E">
          <w:rPr>
            <w:rFonts w:ascii="Times New Roman" w:hAnsi="Times New Roman" w:cs="Times New Roman"/>
            <w:sz w:val="24"/>
            <w:szCs w:val="24"/>
          </w:rPr>
          <w:t xml:space="preserve">  </w:t>
        </w:r>
      </w:ins>
    </w:p>
    <w:p w14:paraId="51B9783B" w14:textId="78376186" w:rsidR="00E36C9B" w:rsidRDefault="00E36C9B" w:rsidP="00670BDF">
      <w:pPr>
        <w:spacing w:line="480" w:lineRule="auto"/>
        <w:jc w:val="both"/>
        <w:rPr>
          <w:ins w:id="327" w:author="Author" w:date="2021-07-28T01:00:00Z"/>
          <w:rFonts w:ascii="Times New Roman" w:hAnsi="Times New Roman" w:cs="Times New Roman"/>
          <w:sz w:val="24"/>
          <w:szCs w:val="24"/>
          <w:highlight w:val="yellow"/>
        </w:rPr>
      </w:pPr>
      <w:ins w:id="328" w:author="Author" w:date="2021-07-28T01:00:00Z">
        <w:r>
          <w:rPr>
            <w:rFonts w:ascii="Times New Roman" w:hAnsi="Times New Roman" w:cs="Times New Roman"/>
            <w:noProof/>
            <w:sz w:val="24"/>
            <w:szCs w:val="24"/>
          </w:rPr>
          <w:lastRenderedPageBreak/>
          <w:drawing>
            <wp:inline distT="0" distB="0" distL="0" distR="0" wp14:anchorId="7FA53B1A" wp14:editId="15507123">
              <wp:extent cx="5943600" cy="4862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62830"/>
                      </a:xfrm>
                      <a:prstGeom prst="rect">
                        <a:avLst/>
                      </a:prstGeom>
                    </pic:spPr>
                  </pic:pic>
                </a:graphicData>
              </a:graphic>
            </wp:inline>
          </w:drawing>
        </w:r>
      </w:ins>
    </w:p>
    <w:p w14:paraId="1422EEE2" w14:textId="64C41729" w:rsidR="00E36C9B" w:rsidRDefault="00E36C9B" w:rsidP="00670BDF">
      <w:pPr>
        <w:spacing w:line="480" w:lineRule="auto"/>
        <w:jc w:val="both"/>
        <w:rPr>
          <w:rFonts w:ascii="Times New Roman" w:hAnsi="Times New Roman" w:cs="Times New Roman"/>
          <w:sz w:val="24"/>
          <w:szCs w:val="24"/>
        </w:rPr>
      </w:pPr>
      <w:ins w:id="329" w:author="Author" w:date="2021-07-28T00:59:00Z">
        <w:r w:rsidRPr="00E36C9B">
          <w:rPr>
            <w:rFonts w:ascii="Times New Roman" w:hAnsi="Times New Roman" w:cs="Times New Roman"/>
            <w:sz w:val="24"/>
            <w:szCs w:val="24"/>
            <w:highlight w:val="yellow"/>
            <w:rPrChange w:id="330" w:author="Author" w:date="2021-07-28T01:00:00Z">
              <w:rPr>
                <w:rFonts w:ascii="Times New Roman" w:hAnsi="Times New Roman" w:cs="Times New Roman"/>
                <w:sz w:val="24"/>
                <w:szCs w:val="24"/>
              </w:rPr>
            </w:rPrChange>
          </w:rPr>
          <w:t>Figure 4:  ROC-Curves and PR-Curves for Random Forest and SVM classifiers considering incremental subset of features based on feature ranking. (a) ROC-Curves for Random Forest (b) PR-Curves for Random Forest (c) ROC-Curves for SVM (d) PR-Curves for SVM.</w:t>
        </w:r>
      </w:ins>
    </w:p>
    <w:tbl>
      <w:tblPr>
        <w:tblStyle w:val="TableGrid"/>
        <w:tblW w:w="0" w:type="auto"/>
        <w:tblLook w:val="04A0" w:firstRow="1" w:lastRow="0" w:firstColumn="1" w:lastColumn="0" w:noHBand="0" w:noVBand="1"/>
        <w:tblPrChange w:id="331" w:author="Author" w:date="2021-07-28T00:59: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75"/>
        <w:gridCol w:w="4675"/>
        <w:tblGridChange w:id="332">
          <w:tblGrid>
            <w:gridCol w:w="4675"/>
            <w:gridCol w:w="4675"/>
          </w:tblGrid>
        </w:tblGridChange>
      </w:tblGrid>
      <w:tr w:rsidR="000C4547" w:rsidDel="00E36C9B" w14:paraId="0B334152" w14:textId="3E82E332" w:rsidTr="00E36C9B">
        <w:trPr>
          <w:trHeight w:val="3785"/>
          <w:del w:id="333" w:author="Author" w:date="2021-07-28T00:59:00Z"/>
          <w:trPrChange w:id="334" w:author="Author" w:date="2021-07-28T00:59:00Z">
            <w:trPr>
              <w:trHeight w:val="3785"/>
            </w:trPr>
          </w:trPrChange>
        </w:trPr>
        <w:tc>
          <w:tcPr>
            <w:tcW w:w="4675" w:type="dxa"/>
            <w:tcPrChange w:id="335" w:author="Author" w:date="2021-07-28T00:59:00Z">
              <w:tcPr>
                <w:tcW w:w="4675" w:type="dxa"/>
              </w:tcPr>
            </w:tcPrChange>
          </w:tcPr>
          <w:p w14:paraId="39238233" w14:textId="33EB4962" w:rsidR="000C4547" w:rsidDel="00E36C9B" w:rsidRDefault="000C4547" w:rsidP="001E676B">
            <w:pPr>
              <w:spacing w:line="480" w:lineRule="auto"/>
              <w:jc w:val="both"/>
              <w:rPr>
                <w:del w:id="336" w:author="Author" w:date="2021-07-28T00:59:00Z"/>
                <w:rFonts w:ascii="Times New Roman" w:hAnsi="Times New Roman" w:cs="Times New Roman"/>
                <w:sz w:val="24"/>
                <w:szCs w:val="24"/>
              </w:rPr>
            </w:pPr>
            <w:del w:id="337" w:author="Author" w:date="2021-07-28T00:59:00Z">
              <w:r w:rsidDel="00E36C9B">
                <w:rPr>
                  <w:noProof/>
                </w:rPr>
                <w:drawing>
                  <wp:anchor distT="0" distB="0" distL="114300" distR="114300" simplePos="0" relativeHeight="251671552" behindDoc="0" locked="0" layoutInCell="1" allowOverlap="0" wp14:anchorId="0600B999" wp14:editId="3CF69A83">
                    <wp:simplePos x="0" y="0"/>
                    <wp:positionH relativeFrom="column">
                      <wp:posOffset>-635</wp:posOffset>
                    </wp:positionH>
                    <wp:positionV relativeFrom="paragraph">
                      <wp:posOffset>353695</wp:posOffset>
                    </wp:positionV>
                    <wp:extent cx="2188210" cy="2118360"/>
                    <wp:effectExtent l="0" t="3175"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OCCurve_rf.eps"/>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188210" cy="2118360"/>
                            </a:xfrm>
                            <a:prstGeom prst="rect">
                              <a:avLst/>
                            </a:prstGeom>
                          </pic:spPr>
                        </pic:pic>
                      </a:graphicData>
                    </a:graphic>
                    <wp14:sizeRelH relativeFrom="margin">
                      <wp14:pctWidth>0</wp14:pctWidth>
                    </wp14:sizeRelH>
                    <wp14:sizeRelV relativeFrom="margin">
                      <wp14:pctHeight>0</wp14:pctHeight>
                    </wp14:sizeRelV>
                  </wp:anchor>
                </w:drawing>
              </w:r>
            </w:del>
          </w:p>
        </w:tc>
        <w:tc>
          <w:tcPr>
            <w:tcW w:w="4675" w:type="dxa"/>
            <w:tcPrChange w:id="338" w:author="Author" w:date="2021-07-28T00:59:00Z">
              <w:tcPr>
                <w:tcW w:w="4675" w:type="dxa"/>
              </w:tcPr>
            </w:tcPrChange>
          </w:tcPr>
          <w:p w14:paraId="2246A4F6" w14:textId="7B0D0B99" w:rsidR="000C4547" w:rsidDel="00E36C9B" w:rsidRDefault="000C4547" w:rsidP="001E676B">
            <w:pPr>
              <w:spacing w:line="480" w:lineRule="auto"/>
              <w:jc w:val="both"/>
              <w:rPr>
                <w:del w:id="339" w:author="Author" w:date="2021-07-28T00:59:00Z"/>
                <w:rFonts w:ascii="Times New Roman" w:hAnsi="Times New Roman" w:cs="Times New Roman"/>
                <w:sz w:val="24"/>
                <w:szCs w:val="24"/>
              </w:rPr>
            </w:pPr>
            <w:del w:id="340" w:author="Author" w:date="2021-07-28T00:59:00Z">
              <w:r w:rsidDel="00E36C9B">
                <w:rPr>
                  <w:noProof/>
                </w:rPr>
                <w:drawing>
                  <wp:anchor distT="0" distB="0" distL="114300" distR="114300" simplePos="0" relativeHeight="251673600" behindDoc="1" locked="0" layoutInCell="1" allowOverlap="1" wp14:anchorId="2EDEA7A6" wp14:editId="5B7901E4">
                    <wp:simplePos x="0" y="0"/>
                    <wp:positionH relativeFrom="column">
                      <wp:posOffset>287020</wp:posOffset>
                    </wp:positionH>
                    <wp:positionV relativeFrom="paragraph">
                      <wp:posOffset>351155</wp:posOffset>
                    </wp:positionV>
                    <wp:extent cx="2166620" cy="2119630"/>
                    <wp:effectExtent l="4445"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Curve_rf.pn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2166620" cy="2119630"/>
                            </a:xfrm>
                            <a:prstGeom prst="rect">
                              <a:avLst/>
                            </a:prstGeom>
                          </pic:spPr>
                        </pic:pic>
                      </a:graphicData>
                    </a:graphic>
                    <wp14:sizeRelH relativeFrom="margin">
                      <wp14:pctWidth>0</wp14:pctWidth>
                    </wp14:sizeRelH>
                    <wp14:sizeRelV relativeFrom="margin">
                      <wp14:pctHeight>0</wp14:pctHeight>
                    </wp14:sizeRelV>
                  </wp:anchor>
                </w:drawing>
              </w:r>
            </w:del>
          </w:p>
        </w:tc>
      </w:tr>
      <w:tr w:rsidR="000C4547" w:rsidDel="00E36C9B" w14:paraId="6644C0DE" w14:textId="2F922A6F" w:rsidTr="00E36C9B">
        <w:trPr>
          <w:del w:id="341" w:author="Author" w:date="2021-07-28T00:59:00Z"/>
        </w:trPr>
        <w:tc>
          <w:tcPr>
            <w:tcW w:w="4675" w:type="dxa"/>
            <w:tcPrChange w:id="342" w:author="Author" w:date="2021-07-28T00:59:00Z">
              <w:tcPr>
                <w:tcW w:w="4675" w:type="dxa"/>
              </w:tcPr>
            </w:tcPrChange>
          </w:tcPr>
          <w:p w14:paraId="485D92FF" w14:textId="0735C98F" w:rsidR="000C4547" w:rsidDel="00E36C9B" w:rsidRDefault="000C4547" w:rsidP="005821B7">
            <w:pPr>
              <w:jc w:val="center"/>
              <w:rPr>
                <w:del w:id="343" w:author="Author" w:date="2021-07-28T00:59:00Z"/>
                <w:rFonts w:ascii="Times New Roman" w:hAnsi="Times New Roman" w:cs="Times New Roman"/>
                <w:sz w:val="24"/>
                <w:szCs w:val="24"/>
              </w:rPr>
            </w:pPr>
            <w:del w:id="344" w:author="Author" w:date="2021-07-28T00:59:00Z">
              <w:r w:rsidDel="00E36C9B">
                <w:rPr>
                  <w:rFonts w:ascii="Times New Roman" w:hAnsi="Times New Roman" w:cs="Times New Roman"/>
                  <w:sz w:val="24"/>
                  <w:szCs w:val="24"/>
                </w:rPr>
                <w:delText>(a)</w:delText>
              </w:r>
            </w:del>
          </w:p>
        </w:tc>
        <w:tc>
          <w:tcPr>
            <w:tcW w:w="4675" w:type="dxa"/>
            <w:tcPrChange w:id="345" w:author="Author" w:date="2021-07-28T00:59:00Z">
              <w:tcPr>
                <w:tcW w:w="4675" w:type="dxa"/>
              </w:tcPr>
            </w:tcPrChange>
          </w:tcPr>
          <w:p w14:paraId="48DD20EB" w14:textId="5EFD1EC4" w:rsidR="000C4547" w:rsidDel="00E36C9B" w:rsidRDefault="000C4547" w:rsidP="005821B7">
            <w:pPr>
              <w:jc w:val="center"/>
              <w:rPr>
                <w:del w:id="346" w:author="Author" w:date="2021-07-28T00:59:00Z"/>
                <w:rFonts w:ascii="Times New Roman" w:hAnsi="Times New Roman" w:cs="Times New Roman"/>
                <w:sz w:val="24"/>
                <w:szCs w:val="24"/>
              </w:rPr>
            </w:pPr>
            <w:del w:id="347" w:author="Author" w:date="2021-07-28T00:59:00Z">
              <w:r w:rsidDel="00E36C9B">
                <w:rPr>
                  <w:rFonts w:ascii="Times New Roman" w:hAnsi="Times New Roman" w:cs="Times New Roman"/>
                  <w:sz w:val="24"/>
                  <w:szCs w:val="24"/>
                </w:rPr>
                <w:delText>(b)</w:delText>
              </w:r>
            </w:del>
          </w:p>
        </w:tc>
      </w:tr>
      <w:tr w:rsidR="000C4547" w:rsidDel="00E36C9B" w14:paraId="48C65C2F" w14:textId="17A0800C" w:rsidTr="00E36C9B">
        <w:trPr>
          <w:del w:id="348" w:author="Author" w:date="2021-07-28T00:59:00Z"/>
        </w:trPr>
        <w:tc>
          <w:tcPr>
            <w:tcW w:w="4675" w:type="dxa"/>
            <w:tcPrChange w:id="349" w:author="Author" w:date="2021-07-28T00:59:00Z">
              <w:tcPr>
                <w:tcW w:w="4675" w:type="dxa"/>
              </w:tcPr>
            </w:tcPrChange>
          </w:tcPr>
          <w:p w14:paraId="76A7FB42" w14:textId="6A7DEAE4" w:rsidR="000C4547" w:rsidDel="00E36C9B" w:rsidRDefault="000C4547" w:rsidP="001E676B">
            <w:pPr>
              <w:spacing w:line="480" w:lineRule="auto"/>
              <w:jc w:val="both"/>
              <w:rPr>
                <w:del w:id="350" w:author="Author" w:date="2021-07-28T00:59:00Z"/>
                <w:rFonts w:ascii="Times New Roman" w:hAnsi="Times New Roman" w:cs="Times New Roman"/>
                <w:sz w:val="24"/>
                <w:szCs w:val="24"/>
              </w:rPr>
            </w:pPr>
            <w:del w:id="351" w:author="Author" w:date="2021-07-28T00:59:00Z">
              <w:r w:rsidDel="00E36C9B">
                <w:rPr>
                  <w:noProof/>
                </w:rPr>
                <w:drawing>
                  <wp:inline distT="0" distB="0" distL="0" distR="0" wp14:anchorId="0346C0FA" wp14:editId="2F4A5AF9">
                    <wp:extent cx="1889876" cy="2445720"/>
                    <wp:effectExtent l="7937" t="0" r="4128" b="4127"/>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c_rf.pn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1894909" cy="2452233"/>
                            </a:xfrm>
                            <a:prstGeom prst="rect">
                              <a:avLst/>
                            </a:prstGeom>
                          </pic:spPr>
                        </pic:pic>
                      </a:graphicData>
                    </a:graphic>
                  </wp:inline>
                </w:drawing>
              </w:r>
            </w:del>
          </w:p>
        </w:tc>
        <w:tc>
          <w:tcPr>
            <w:tcW w:w="4675" w:type="dxa"/>
            <w:tcPrChange w:id="352" w:author="Author" w:date="2021-07-28T00:59:00Z">
              <w:tcPr>
                <w:tcW w:w="4675" w:type="dxa"/>
              </w:tcPr>
            </w:tcPrChange>
          </w:tcPr>
          <w:p w14:paraId="255F016C" w14:textId="1F7CF3C5" w:rsidR="000C4547" w:rsidDel="00E36C9B" w:rsidRDefault="000C4547" w:rsidP="001E676B">
            <w:pPr>
              <w:spacing w:line="480" w:lineRule="auto"/>
              <w:jc w:val="both"/>
              <w:rPr>
                <w:del w:id="353" w:author="Author" w:date="2021-07-28T00:59:00Z"/>
                <w:rFonts w:ascii="Times New Roman" w:hAnsi="Times New Roman" w:cs="Times New Roman"/>
                <w:sz w:val="24"/>
                <w:szCs w:val="24"/>
              </w:rPr>
            </w:pPr>
            <w:del w:id="354" w:author="Author" w:date="2021-07-28T00:59:00Z">
              <w:r w:rsidDel="00E36C9B">
                <w:rPr>
                  <w:noProof/>
                </w:rPr>
                <w:drawing>
                  <wp:inline distT="0" distB="0" distL="0" distR="0" wp14:anchorId="705ABCF8" wp14:editId="31353ACA">
                    <wp:extent cx="1884383" cy="2438717"/>
                    <wp:effectExtent l="8573"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_rf.pn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1885276" cy="2439873"/>
                            </a:xfrm>
                            <a:prstGeom prst="rect">
                              <a:avLst/>
                            </a:prstGeom>
                          </pic:spPr>
                        </pic:pic>
                      </a:graphicData>
                    </a:graphic>
                  </wp:inline>
                </w:drawing>
              </w:r>
            </w:del>
          </w:p>
        </w:tc>
      </w:tr>
      <w:tr w:rsidR="000C4547" w:rsidDel="00E36C9B" w14:paraId="141BB749" w14:textId="2C3F7952" w:rsidTr="00E36C9B">
        <w:trPr>
          <w:del w:id="355" w:author="Author" w:date="2021-07-28T00:59:00Z"/>
        </w:trPr>
        <w:tc>
          <w:tcPr>
            <w:tcW w:w="4675" w:type="dxa"/>
            <w:tcPrChange w:id="356" w:author="Author" w:date="2021-07-28T00:59:00Z">
              <w:tcPr>
                <w:tcW w:w="4675" w:type="dxa"/>
              </w:tcPr>
            </w:tcPrChange>
          </w:tcPr>
          <w:p w14:paraId="7CCB49A4" w14:textId="20963483" w:rsidR="000C4547" w:rsidDel="00E36C9B" w:rsidRDefault="000C4547" w:rsidP="005821B7">
            <w:pPr>
              <w:jc w:val="center"/>
              <w:rPr>
                <w:del w:id="357" w:author="Author" w:date="2021-07-28T00:59:00Z"/>
                <w:rFonts w:ascii="Times New Roman" w:hAnsi="Times New Roman" w:cs="Times New Roman"/>
                <w:sz w:val="24"/>
                <w:szCs w:val="24"/>
              </w:rPr>
            </w:pPr>
            <w:del w:id="358" w:author="Author" w:date="2021-07-28T00:59:00Z">
              <w:r w:rsidDel="00E36C9B">
                <w:rPr>
                  <w:rFonts w:ascii="Times New Roman" w:hAnsi="Times New Roman" w:cs="Times New Roman"/>
                  <w:sz w:val="24"/>
                  <w:szCs w:val="24"/>
                </w:rPr>
                <w:delText>(c)</w:delText>
              </w:r>
            </w:del>
          </w:p>
        </w:tc>
        <w:tc>
          <w:tcPr>
            <w:tcW w:w="4675" w:type="dxa"/>
            <w:tcPrChange w:id="359" w:author="Author" w:date="2021-07-28T00:59:00Z">
              <w:tcPr>
                <w:tcW w:w="4675" w:type="dxa"/>
              </w:tcPr>
            </w:tcPrChange>
          </w:tcPr>
          <w:p w14:paraId="26BD8F76" w14:textId="0CC144AF" w:rsidR="000C4547" w:rsidDel="00E36C9B" w:rsidRDefault="000C4547" w:rsidP="005821B7">
            <w:pPr>
              <w:jc w:val="center"/>
              <w:rPr>
                <w:del w:id="360" w:author="Author" w:date="2021-07-28T00:59:00Z"/>
                <w:rFonts w:ascii="Times New Roman" w:hAnsi="Times New Roman" w:cs="Times New Roman"/>
                <w:sz w:val="24"/>
                <w:szCs w:val="24"/>
              </w:rPr>
            </w:pPr>
            <w:del w:id="361" w:author="Author" w:date="2021-07-28T00:59:00Z">
              <w:r w:rsidDel="00E36C9B">
                <w:rPr>
                  <w:rFonts w:ascii="Times New Roman" w:hAnsi="Times New Roman" w:cs="Times New Roman"/>
                  <w:sz w:val="24"/>
                  <w:szCs w:val="24"/>
                </w:rPr>
                <w:delText>(d)</w:delText>
              </w:r>
            </w:del>
          </w:p>
          <w:p w14:paraId="1DD51F3A" w14:textId="6D749330" w:rsidR="005821B7" w:rsidDel="00E36C9B" w:rsidRDefault="005821B7" w:rsidP="005821B7">
            <w:pPr>
              <w:jc w:val="center"/>
              <w:rPr>
                <w:del w:id="362" w:author="Author" w:date="2021-07-28T00:59:00Z"/>
                <w:rFonts w:ascii="Times New Roman" w:hAnsi="Times New Roman" w:cs="Times New Roman"/>
                <w:sz w:val="24"/>
                <w:szCs w:val="24"/>
              </w:rPr>
            </w:pPr>
          </w:p>
        </w:tc>
      </w:tr>
      <w:tr w:rsidR="000C4547" w:rsidDel="00E36C9B" w14:paraId="329AABEB" w14:textId="0EDA7337" w:rsidTr="00E36C9B">
        <w:trPr>
          <w:del w:id="363" w:author="Author" w:date="2021-07-28T00:59:00Z"/>
        </w:trPr>
        <w:tc>
          <w:tcPr>
            <w:tcW w:w="9350" w:type="dxa"/>
            <w:gridSpan w:val="2"/>
            <w:tcPrChange w:id="364" w:author="Author" w:date="2021-07-28T00:59:00Z">
              <w:tcPr>
                <w:tcW w:w="9350" w:type="dxa"/>
                <w:gridSpan w:val="2"/>
              </w:tcPr>
            </w:tcPrChange>
          </w:tcPr>
          <w:p w14:paraId="3D7452D6" w14:textId="1A1E1363" w:rsidR="000C4547" w:rsidDel="00E36C9B" w:rsidRDefault="000C4547" w:rsidP="000B1FA6">
            <w:pPr>
              <w:jc w:val="both"/>
              <w:rPr>
                <w:del w:id="365" w:author="Author" w:date="2021-07-28T00:59:00Z"/>
                <w:rFonts w:ascii="Times New Roman" w:hAnsi="Times New Roman" w:cs="Times New Roman"/>
                <w:sz w:val="24"/>
                <w:szCs w:val="24"/>
              </w:rPr>
            </w:pPr>
            <w:del w:id="366" w:author="Author" w:date="2021-07-28T00:58:00Z">
              <w:r w:rsidRPr="000F3C30" w:rsidDel="00E36C9B">
                <w:rPr>
                  <w:rFonts w:ascii="Times New Roman" w:hAnsi="Times New Roman" w:cs="Times New Roman"/>
                  <w:sz w:val="24"/>
                  <w:szCs w:val="24"/>
                </w:rPr>
                <w:delText>Figure 4:  ROC</w:delText>
              </w:r>
              <w:r w:rsidR="005B185E" w:rsidDel="00E36C9B">
                <w:rPr>
                  <w:rFonts w:ascii="Times New Roman" w:hAnsi="Times New Roman" w:cs="Times New Roman"/>
                  <w:sz w:val="24"/>
                  <w:szCs w:val="24"/>
                </w:rPr>
                <w:delText>-Curves and PR-</w:delText>
              </w:r>
              <w:r w:rsidRPr="000F3C30" w:rsidDel="00E36C9B">
                <w:rPr>
                  <w:rFonts w:ascii="Times New Roman" w:hAnsi="Times New Roman" w:cs="Times New Roman"/>
                  <w:sz w:val="24"/>
                  <w:szCs w:val="24"/>
                </w:rPr>
                <w:delText>Curves for Random Forest and SVM classifiers considering incremental subset of features based on feature ranking</w:delText>
              </w:r>
              <w:r w:rsidDel="00E36C9B">
                <w:rPr>
                  <w:rFonts w:ascii="Times New Roman" w:hAnsi="Times New Roman" w:cs="Times New Roman"/>
                  <w:sz w:val="24"/>
                  <w:szCs w:val="24"/>
                </w:rPr>
                <w:delText xml:space="preserve">. (a) </w:delText>
              </w:r>
              <w:r w:rsidR="005B185E" w:rsidDel="00E36C9B">
                <w:rPr>
                  <w:rFonts w:ascii="Times New Roman" w:hAnsi="Times New Roman" w:cs="Times New Roman"/>
                  <w:sz w:val="24"/>
                  <w:szCs w:val="24"/>
                </w:rPr>
                <w:delText>ROC-</w:delText>
              </w:r>
              <w:r w:rsidRPr="000F3C30" w:rsidDel="00E36C9B">
                <w:rPr>
                  <w:rFonts w:ascii="Times New Roman" w:hAnsi="Times New Roman" w:cs="Times New Roman"/>
                  <w:sz w:val="24"/>
                  <w:szCs w:val="24"/>
                </w:rPr>
                <w:delText>Curve</w:delText>
              </w:r>
              <w:r w:rsidR="005B185E" w:rsidDel="00E36C9B">
                <w:rPr>
                  <w:rFonts w:ascii="Times New Roman" w:hAnsi="Times New Roman" w:cs="Times New Roman"/>
                  <w:sz w:val="24"/>
                  <w:szCs w:val="24"/>
                </w:rPr>
                <w:delText>s</w:delText>
              </w:r>
              <w:r w:rsidRPr="000F3C30" w:rsidDel="00E36C9B">
                <w:rPr>
                  <w:rFonts w:ascii="Times New Roman" w:hAnsi="Times New Roman" w:cs="Times New Roman"/>
                  <w:sz w:val="24"/>
                  <w:szCs w:val="24"/>
                </w:rPr>
                <w:delText xml:space="preserve"> for Random Forest</w:delText>
              </w:r>
              <w:r w:rsidDel="00E36C9B">
                <w:rPr>
                  <w:rFonts w:ascii="Times New Roman" w:hAnsi="Times New Roman" w:cs="Times New Roman"/>
                  <w:sz w:val="24"/>
                  <w:szCs w:val="24"/>
                </w:rPr>
                <w:delText xml:space="preserve"> (b) </w:delText>
              </w:r>
              <w:r w:rsidR="005B185E" w:rsidDel="00E36C9B">
                <w:rPr>
                  <w:rFonts w:ascii="Times New Roman" w:hAnsi="Times New Roman" w:cs="Times New Roman"/>
                  <w:sz w:val="24"/>
                  <w:szCs w:val="24"/>
                </w:rPr>
                <w:delText>PR-</w:delText>
              </w:r>
              <w:r w:rsidRPr="000F3C30" w:rsidDel="00E36C9B">
                <w:rPr>
                  <w:rFonts w:ascii="Times New Roman" w:hAnsi="Times New Roman" w:cs="Times New Roman"/>
                  <w:sz w:val="24"/>
                  <w:szCs w:val="24"/>
                </w:rPr>
                <w:delText>Curve</w:delText>
              </w:r>
              <w:r w:rsidR="005B185E" w:rsidDel="00E36C9B">
                <w:rPr>
                  <w:rFonts w:ascii="Times New Roman" w:hAnsi="Times New Roman" w:cs="Times New Roman"/>
                  <w:sz w:val="24"/>
                  <w:szCs w:val="24"/>
                </w:rPr>
                <w:delText>s</w:delText>
              </w:r>
              <w:r w:rsidRPr="000F3C30" w:rsidDel="00E36C9B">
                <w:rPr>
                  <w:rFonts w:ascii="Times New Roman" w:hAnsi="Times New Roman" w:cs="Times New Roman"/>
                  <w:sz w:val="24"/>
                  <w:szCs w:val="24"/>
                </w:rPr>
                <w:delText xml:space="preserve"> for Random Forest</w:delText>
              </w:r>
              <w:r w:rsidDel="00E36C9B">
                <w:rPr>
                  <w:rFonts w:ascii="Times New Roman" w:hAnsi="Times New Roman" w:cs="Times New Roman"/>
                  <w:sz w:val="24"/>
                  <w:szCs w:val="24"/>
                </w:rPr>
                <w:delText xml:space="preserve"> (c) </w:delText>
              </w:r>
              <w:r w:rsidR="005B185E" w:rsidDel="00E36C9B">
                <w:rPr>
                  <w:rFonts w:ascii="Times New Roman" w:hAnsi="Times New Roman" w:cs="Times New Roman"/>
                  <w:sz w:val="24"/>
                  <w:szCs w:val="24"/>
                </w:rPr>
                <w:delText xml:space="preserve">ROC-Curves </w:delText>
              </w:r>
              <w:r w:rsidRPr="000F3C30" w:rsidDel="00E36C9B">
                <w:rPr>
                  <w:rFonts w:ascii="Times New Roman" w:hAnsi="Times New Roman" w:cs="Times New Roman"/>
                  <w:sz w:val="24"/>
                  <w:szCs w:val="24"/>
                </w:rPr>
                <w:delText>for SVM</w:delText>
              </w:r>
              <w:r w:rsidDel="00E36C9B">
                <w:rPr>
                  <w:rFonts w:ascii="Times New Roman" w:hAnsi="Times New Roman" w:cs="Times New Roman"/>
                  <w:sz w:val="24"/>
                  <w:szCs w:val="24"/>
                </w:rPr>
                <w:delText xml:space="preserve"> (d) </w:delText>
              </w:r>
              <w:r w:rsidR="005B185E" w:rsidDel="00E36C9B">
                <w:rPr>
                  <w:rFonts w:ascii="Times New Roman" w:hAnsi="Times New Roman" w:cs="Times New Roman"/>
                  <w:sz w:val="24"/>
                  <w:szCs w:val="24"/>
                </w:rPr>
                <w:delText>PR-</w:delText>
              </w:r>
              <w:r w:rsidRPr="000F3C30" w:rsidDel="00E36C9B">
                <w:rPr>
                  <w:rFonts w:ascii="Times New Roman" w:hAnsi="Times New Roman" w:cs="Times New Roman"/>
                  <w:sz w:val="24"/>
                  <w:szCs w:val="24"/>
                </w:rPr>
                <w:delText>Curve</w:delText>
              </w:r>
              <w:r w:rsidR="005B185E" w:rsidDel="00E36C9B">
                <w:rPr>
                  <w:rFonts w:ascii="Times New Roman" w:hAnsi="Times New Roman" w:cs="Times New Roman"/>
                  <w:sz w:val="24"/>
                  <w:szCs w:val="24"/>
                </w:rPr>
                <w:delText>s</w:delText>
              </w:r>
              <w:r w:rsidRPr="000F3C30" w:rsidDel="00E36C9B">
                <w:rPr>
                  <w:rFonts w:ascii="Times New Roman" w:hAnsi="Times New Roman" w:cs="Times New Roman"/>
                  <w:sz w:val="24"/>
                  <w:szCs w:val="24"/>
                </w:rPr>
                <w:delText xml:space="preserve"> for SVM</w:delText>
              </w:r>
              <w:r w:rsidR="005B185E" w:rsidDel="00E36C9B">
                <w:rPr>
                  <w:rFonts w:ascii="Times New Roman" w:hAnsi="Times New Roman" w:cs="Times New Roman"/>
                  <w:sz w:val="24"/>
                  <w:szCs w:val="24"/>
                </w:rPr>
                <w:delText>.</w:delText>
              </w:r>
            </w:del>
          </w:p>
        </w:tc>
      </w:tr>
    </w:tbl>
    <w:p w14:paraId="3E80EC97" w14:textId="64F941BF" w:rsidR="00947CE9" w:rsidRPr="00947CE9" w:rsidRDefault="001C11ED" w:rsidP="00C328EF">
      <w:pPr>
        <w:pStyle w:val="Heading2"/>
        <w:spacing w:line="480" w:lineRule="auto"/>
        <w:jc w:val="both"/>
        <w:rPr>
          <w:rFonts w:cs="Times New Roman"/>
          <w:szCs w:val="24"/>
        </w:rPr>
      </w:pPr>
      <w:r>
        <w:rPr>
          <w:rFonts w:cs="Times New Roman"/>
          <w:szCs w:val="24"/>
        </w:rPr>
        <w:t xml:space="preserve"> </w:t>
      </w:r>
      <w:r w:rsidR="00AF3474">
        <w:rPr>
          <w:rFonts w:cs="Times New Roman"/>
          <w:szCs w:val="24"/>
        </w:rPr>
        <w:t>3</w:t>
      </w:r>
      <w:r w:rsidR="00F35E5C">
        <w:rPr>
          <w:rFonts w:cs="Times New Roman"/>
          <w:szCs w:val="24"/>
        </w:rPr>
        <w:t>.</w:t>
      </w:r>
      <w:r w:rsidR="00B315B8">
        <w:rPr>
          <w:rFonts w:cs="Times New Roman"/>
          <w:szCs w:val="24"/>
        </w:rPr>
        <w:t>3</w:t>
      </w:r>
      <w:r w:rsidR="00F35E5C">
        <w:rPr>
          <w:rFonts w:cs="Times New Roman"/>
          <w:szCs w:val="24"/>
        </w:rPr>
        <w:t xml:space="preserve"> </w:t>
      </w:r>
      <w:r w:rsidR="00947CE9" w:rsidRPr="00947CE9">
        <w:rPr>
          <w:rFonts w:cs="Times New Roman"/>
          <w:szCs w:val="24"/>
        </w:rPr>
        <w:t xml:space="preserve">Impact of </w:t>
      </w:r>
      <w:r w:rsidR="004763ED">
        <w:rPr>
          <w:rFonts w:cs="Times New Roman"/>
          <w:szCs w:val="24"/>
        </w:rPr>
        <w:t xml:space="preserve">Number of </w:t>
      </w:r>
      <w:r w:rsidR="00947CE9" w:rsidRPr="00947CE9">
        <w:rPr>
          <w:rFonts w:cs="Times New Roman"/>
          <w:szCs w:val="24"/>
        </w:rPr>
        <w:t>Feature</w:t>
      </w:r>
      <w:r w:rsidR="004763ED">
        <w:rPr>
          <w:rFonts w:cs="Times New Roman"/>
          <w:szCs w:val="24"/>
        </w:rPr>
        <w:t>s</w:t>
      </w:r>
    </w:p>
    <w:p w14:paraId="73012250" w14:textId="36296A5B" w:rsidR="00947CE9" w:rsidRPr="00947CE9" w:rsidRDefault="00007816" w:rsidP="00A63137">
      <w:pPr>
        <w:spacing w:line="480" w:lineRule="auto"/>
        <w:jc w:val="both"/>
        <w:rPr>
          <w:rFonts w:ascii="Times New Roman" w:hAnsi="Times New Roman" w:cs="Times New Roman"/>
          <w:sz w:val="24"/>
          <w:szCs w:val="24"/>
        </w:rPr>
      </w:pPr>
      <w:r>
        <w:rPr>
          <w:rFonts w:ascii="Times New Roman" w:hAnsi="Times New Roman" w:cs="Times New Roman"/>
          <w:sz w:val="24"/>
          <w:szCs w:val="24"/>
        </w:rPr>
        <w:t>To assess the impact of the number of features on the classifier performance, i</w:t>
      </w:r>
      <w:r w:rsidR="00315790">
        <w:rPr>
          <w:rFonts w:ascii="Times New Roman" w:hAnsi="Times New Roman" w:cs="Times New Roman"/>
          <w:sz w:val="24"/>
          <w:szCs w:val="24"/>
        </w:rPr>
        <w:t xml:space="preserve">n Figure 4, </w:t>
      </w:r>
      <w:r>
        <w:rPr>
          <w:rFonts w:ascii="Times New Roman" w:hAnsi="Times New Roman" w:cs="Times New Roman"/>
          <w:sz w:val="24"/>
          <w:szCs w:val="24"/>
        </w:rPr>
        <w:t>we plot the</w:t>
      </w:r>
      <w:r w:rsidRPr="005E52FA">
        <w:rPr>
          <w:rFonts w:ascii="Times New Roman" w:hAnsi="Times New Roman" w:cs="Times New Roman"/>
          <w:sz w:val="24"/>
          <w:szCs w:val="24"/>
        </w:rPr>
        <w:t xml:space="preserve"> ROC</w:t>
      </w:r>
      <w:r w:rsidR="005B185E">
        <w:rPr>
          <w:rFonts w:ascii="Times New Roman" w:hAnsi="Times New Roman" w:cs="Times New Roman"/>
          <w:sz w:val="24"/>
          <w:szCs w:val="24"/>
        </w:rPr>
        <w:t>-Curves and PR-C</w:t>
      </w:r>
      <w:r w:rsidRPr="005E52FA">
        <w:rPr>
          <w:rFonts w:ascii="Times New Roman" w:hAnsi="Times New Roman" w:cs="Times New Roman"/>
          <w:sz w:val="24"/>
          <w:szCs w:val="24"/>
        </w:rPr>
        <w:t xml:space="preserve">urves for </w:t>
      </w:r>
      <w:r>
        <w:rPr>
          <w:rFonts w:ascii="Times New Roman" w:hAnsi="Times New Roman" w:cs="Times New Roman"/>
          <w:sz w:val="24"/>
          <w:szCs w:val="24"/>
        </w:rPr>
        <w:t>both RF</w:t>
      </w:r>
      <w:r w:rsidRPr="005E52FA">
        <w:rPr>
          <w:rFonts w:ascii="Times New Roman" w:hAnsi="Times New Roman" w:cs="Times New Roman"/>
          <w:sz w:val="24"/>
          <w:szCs w:val="24"/>
        </w:rPr>
        <w:t xml:space="preserve"> and SVM. In each case, 14 different curves are generated </w:t>
      </w:r>
      <w:r>
        <w:rPr>
          <w:rFonts w:ascii="Times New Roman" w:hAnsi="Times New Roman" w:cs="Times New Roman"/>
          <w:sz w:val="24"/>
          <w:szCs w:val="24"/>
        </w:rPr>
        <w:t xml:space="preserve">as follows: </w:t>
      </w:r>
      <w:r w:rsidR="004763ED">
        <w:rPr>
          <w:rFonts w:ascii="Times New Roman" w:hAnsi="Times New Roman" w:cs="Times New Roman"/>
          <w:sz w:val="24"/>
          <w:szCs w:val="24"/>
        </w:rPr>
        <w:t>we start</w:t>
      </w:r>
      <w:r w:rsidR="00F95F9D">
        <w:rPr>
          <w:rFonts w:ascii="Times New Roman" w:hAnsi="Times New Roman" w:cs="Times New Roman"/>
          <w:sz w:val="24"/>
          <w:szCs w:val="24"/>
        </w:rPr>
        <w:t>ed</w:t>
      </w:r>
      <w:r w:rsidR="004763ED">
        <w:rPr>
          <w:rFonts w:ascii="Times New Roman" w:hAnsi="Times New Roman" w:cs="Times New Roman"/>
          <w:sz w:val="24"/>
          <w:szCs w:val="24"/>
        </w:rPr>
        <w:t xml:space="preserve"> with </w:t>
      </w:r>
      <w:r w:rsidR="00F95F9D">
        <w:rPr>
          <w:rFonts w:ascii="Times New Roman" w:hAnsi="Times New Roman" w:cs="Times New Roman"/>
          <w:sz w:val="24"/>
          <w:szCs w:val="24"/>
        </w:rPr>
        <w:t xml:space="preserve">only </w:t>
      </w:r>
      <w:r w:rsidR="004763ED">
        <w:rPr>
          <w:rFonts w:ascii="Times New Roman" w:hAnsi="Times New Roman" w:cs="Times New Roman"/>
          <w:sz w:val="24"/>
          <w:szCs w:val="24"/>
        </w:rPr>
        <w:t>the most important feature (</w:t>
      </w:r>
      <w:r w:rsidR="00F95F9D">
        <w:rPr>
          <w:rFonts w:ascii="Times New Roman" w:hAnsi="Times New Roman" w:cs="Times New Roman"/>
          <w:sz w:val="24"/>
          <w:szCs w:val="24"/>
        </w:rPr>
        <w:t>c.f.</w:t>
      </w:r>
      <w:r w:rsidR="004763ED">
        <w:rPr>
          <w:rFonts w:ascii="Times New Roman" w:hAnsi="Times New Roman" w:cs="Times New Roman"/>
          <w:sz w:val="24"/>
          <w:szCs w:val="24"/>
        </w:rPr>
        <w:t xml:space="preserve"> Figure </w:t>
      </w:r>
      <w:r w:rsidR="00967A15">
        <w:rPr>
          <w:rFonts w:ascii="Times New Roman" w:hAnsi="Times New Roman" w:cs="Times New Roman"/>
          <w:sz w:val="24"/>
          <w:szCs w:val="24"/>
        </w:rPr>
        <w:t>3</w:t>
      </w:r>
      <w:r w:rsidR="004763ED">
        <w:rPr>
          <w:rFonts w:ascii="Times New Roman" w:hAnsi="Times New Roman" w:cs="Times New Roman"/>
          <w:sz w:val="24"/>
          <w:szCs w:val="24"/>
        </w:rPr>
        <w:t>) and augment</w:t>
      </w:r>
      <w:r w:rsidR="00F95F9D">
        <w:rPr>
          <w:rFonts w:ascii="Times New Roman" w:hAnsi="Times New Roman" w:cs="Times New Roman"/>
          <w:sz w:val="24"/>
          <w:szCs w:val="24"/>
        </w:rPr>
        <w:t>ed</w:t>
      </w:r>
      <w:r w:rsidR="004763ED">
        <w:rPr>
          <w:rFonts w:ascii="Times New Roman" w:hAnsi="Times New Roman" w:cs="Times New Roman"/>
          <w:sz w:val="24"/>
          <w:szCs w:val="24"/>
        </w:rPr>
        <w:t xml:space="preserve"> the feature set </w:t>
      </w:r>
      <w:r w:rsidR="00F95F9D">
        <w:rPr>
          <w:rFonts w:ascii="Times New Roman" w:hAnsi="Times New Roman" w:cs="Times New Roman"/>
          <w:sz w:val="24"/>
          <w:szCs w:val="24"/>
        </w:rPr>
        <w:t xml:space="preserve">incrementally by adding </w:t>
      </w:r>
      <w:r w:rsidR="004763ED">
        <w:rPr>
          <w:rFonts w:ascii="Times New Roman" w:hAnsi="Times New Roman" w:cs="Times New Roman"/>
          <w:sz w:val="24"/>
          <w:szCs w:val="24"/>
        </w:rPr>
        <w:t>the next ranked feature</w:t>
      </w:r>
      <w:r w:rsidR="00F95F9D">
        <w:rPr>
          <w:rFonts w:ascii="Times New Roman" w:hAnsi="Times New Roman" w:cs="Times New Roman"/>
          <w:sz w:val="24"/>
          <w:szCs w:val="24"/>
        </w:rPr>
        <w:t>s one by one</w:t>
      </w:r>
      <w:r w:rsidR="004763ED">
        <w:rPr>
          <w:rFonts w:ascii="Times New Roman" w:hAnsi="Times New Roman" w:cs="Times New Roman"/>
          <w:sz w:val="24"/>
          <w:szCs w:val="24"/>
        </w:rPr>
        <w:t xml:space="preserve">. </w:t>
      </w:r>
      <w:r w:rsidR="00C808FB">
        <w:rPr>
          <w:rFonts w:ascii="Times New Roman" w:hAnsi="Times New Roman" w:cs="Times New Roman"/>
          <w:sz w:val="24"/>
          <w:szCs w:val="24"/>
        </w:rPr>
        <w:t>Evidently</w:t>
      </w:r>
      <w:r w:rsidR="00F95F9D">
        <w:rPr>
          <w:rFonts w:ascii="Times New Roman" w:hAnsi="Times New Roman" w:cs="Times New Roman"/>
          <w:sz w:val="24"/>
          <w:szCs w:val="24"/>
        </w:rPr>
        <w:t xml:space="preserve"> </w:t>
      </w:r>
      <w:r w:rsidR="00C808FB">
        <w:rPr>
          <w:rFonts w:ascii="Times New Roman" w:hAnsi="Times New Roman" w:cs="Times New Roman"/>
          <w:sz w:val="24"/>
          <w:szCs w:val="24"/>
        </w:rPr>
        <w:t>(c.f. ROC</w:t>
      </w:r>
      <w:r w:rsidR="005B185E">
        <w:rPr>
          <w:rFonts w:ascii="Times New Roman" w:hAnsi="Times New Roman" w:cs="Times New Roman"/>
          <w:sz w:val="24"/>
          <w:szCs w:val="24"/>
        </w:rPr>
        <w:t>-</w:t>
      </w:r>
      <w:r w:rsidR="005B185E">
        <w:rPr>
          <w:rFonts w:ascii="Times New Roman" w:hAnsi="Times New Roman" w:cs="Times New Roman"/>
          <w:sz w:val="24"/>
          <w:szCs w:val="24"/>
        </w:rPr>
        <w:lastRenderedPageBreak/>
        <w:t>C</w:t>
      </w:r>
      <w:r w:rsidR="00C808FB">
        <w:rPr>
          <w:rFonts w:ascii="Times New Roman" w:hAnsi="Times New Roman" w:cs="Times New Roman"/>
          <w:sz w:val="24"/>
          <w:szCs w:val="24"/>
        </w:rPr>
        <w:t xml:space="preserve">urves of </w:t>
      </w:r>
      <w:r w:rsidR="00F95F9D">
        <w:rPr>
          <w:rFonts w:ascii="Times New Roman" w:hAnsi="Times New Roman" w:cs="Times New Roman"/>
          <w:sz w:val="24"/>
          <w:szCs w:val="24"/>
        </w:rPr>
        <w:t xml:space="preserve">Figure </w:t>
      </w:r>
      <w:r w:rsidR="00967A15">
        <w:rPr>
          <w:rFonts w:ascii="Times New Roman" w:hAnsi="Times New Roman" w:cs="Times New Roman"/>
          <w:sz w:val="24"/>
          <w:szCs w:val="24"/>
        </w:rPr>
        <w:t>4</w:t>
      </w:r>
      <w:r w:rsidR="00F95F9D">
        <w:rPr>
          <w:rFonts w:ascii="Times New Roman" w:hAnsi="Times New Roman" w:cs="Times New Roman"/>
          <w:sz w:val="24"/>
          <w:szCs w:val="24"/>
        </w:rPr>
        <w:t xml:space="preserve"> (a) and (c)), </w:t>
      </w:r>
      <w:r w:rsidR="00C808FB">
        <w:rPr>
          <w:rFonts w:ascii="Times New Roman" w:hAnsi="Times New Roman" w:cs="Times New Roman"/>
          <w:sz w:val="24"/>
          <w:szCs w:val="24"/>
        </w:rPr>
        <w:t xml:space="preserve">if we increase the number of features, we notice </w:t>
      </w:r>
      <w:r w:rsidR="00644AC9">
        <w:rPr>
          <w:rFonts w:ascii="Times New Roman" w:hAnsi="Times New Roman" w:cs="Times New Roman"/>
          <w:sz w:val="24"/>
          <w:szCs w:val="24"/>
        </w:rPr>
        <w:t xml:space="preserve">significant </w:t>
      </w:r>
      <w:r w:rsidR="00C808FB">
        <w:rPr>
          <w:rFonts w:ascii="Times New Roman" w:hAnsi="Times New Roman" w:cs="Times New Roman"/>
          <w:sz w:val="24"/>
          <w:szCs w:val="24"/>
        </w:rPr>
        <w:t xml:space="preserve">performance improvement </w:t>
      </w:r>
      <w:r w:rsidR="00644AC9">
        <w:rPr>
          <w:rFonts w:ascii="Times New Roman" w:hAnsi="Times New Roman" w:cs="Times New Roman"/>
          <w:sz w:val="24"/>
          <w:szCs w:val="24"/>
        </w:rPr>
        <w:t>a</w:t>
      </w:r>
      <w:r w:rsidR="00C808FB">
        <w:rPr>
          <w:rFonts w:ascii="Times New Roman" w:hAnsi="Times New Roman" w:cs="Times New Roman"/>
          <w:sz w:val="24"/>
          <w:szCs w:val="24"/>
        </w:rPr>
        <w:t>t a good rate initially (particularly up to 4 features). Subsequently however, the improvement is not that noticeable i.e., t</w:t>
      </w:r>
      <w:r w:rsidR="005E52FA" w:rsidRPr="005E52FA">
        <w:rPr>
          <w:rFonts w:ascii="Times New Roman" w:hAnsi="Times New Roman" w:cs="Times New Roman"/>
          <w:sz w:val="24"/>
          <w:szCs w:val="24"/>
        </w:rPr>
        <w:t xml:space="preserve">he curves for 4 to 14 features </w:t>
      </w:r>
      <w:r w:rsidR="005B185E">
        <w:rPr>
          <w:rFonts w:ascii="Times New Roman" w:hAnsi="Times New Roman" w:cs="Times New Roman"/>
          <w:sz w:val="24"/>
          <w:szCs w:val="24"/>
        </w:rPr>
        <w:t>are almost similar</w:t>
      </w:r>
      <w:r w:rsidR="005E52FA" w:rsidRPr="005E52FA">
        <w:rPr>
          <w:rFonts w:ascii="Times New Roman" w:hAnsi="Times New Roman" w:cs="Times New Roman"/>
          <w:sz w:val="24"/>
          <w:szCs w:val="24"/>
        </w:rPr>
        <w:t xml:space="preserve">. </w:t>
      </w:r>
      <w:r w:rsidR="005B185E">
        <w:rPr>
          <w:rFonts w:ascii="Times New Roman" w:hAnsi="Times New Roman" w:cs="Times New Roman"/>
          <w:sz w:val="24"/>
          <w:szCs w:val="24"/>
        </w:rPr>
        <w:t>We also analyze the PR-</w:t>
      </w:r>
      <w:r w:rsidR="00644AC9">
        <w:rPr>
          <w:rFonts w:ascii="Times New Roman" w:hAnsi="Times New Roman" w:cs="Times New Roman"/>
          <w:sz w:val="24"/>
          <w:szCs w:val="24"/>
        </w:rPr>
        <w:t>C</w:t>
      </w:r>
      <w:r w:rsidR="005B185E">
        <w:rPr>
          <w:rFonts w:ascii="Times New Roman" w:hAnsi="Times New Roman" w:cs="Times New Roman"/>
          <w:sz w:val="24"/>
          <w:szCs w:val="24"/>
        </w:rPr>
        <w:t>urve</w:t>
      </w:r>
      <w:r w:rsidR="00644AC9">
        <w:rPr>
          <w:rFonts w:ascii="Times New Roman" w:hAnsi="Times New Roman" w:cs="Times New Roman"/>
          <w:sz w:val="24"/>
          <w:szCs w:val="24"/>
        </w:rPr>
        <w:t xml:space="preserve"> as for</w:t>
      </w:r>
      <w:r w:rsidR="005B185E">
        <w:rPr>
          <w:rFonts w:ascii="Times New Roman" w:hAnsi="Times New Roman" w:cs="Times New Roman"/>
          <w:sz w:val="24"/>
          <w:szCs w:val="24"/>
        </w:rPr>
        <w:t xml:space="preserve"> imbalanced</w:t>
      </w:r>
      <w:r w:rsidR="005E52FA" w:rsidRPr="005E52FA">
        <w:rPr>
          <w:rFonts w:ascii="Times New Roman" w:hAnsi="Times New Roman" w:cs="Times New Roman"/>
          <w:sz w:val="24"/>
          <w:szCs w:val="24"/>
        </w:rPr>
        <w:t xml:space="preserve"> dataset</w:t>
      </w:r>
      <w:r w:rsidR="00644AC9">
        <w:rPr>
          <w:rFonts w:ascii="Times New Roman" w:hAnsi="Times New Roman" w:cs="Times New Roman"/>
          <w:sz w:val="24"/>
          <w:szCs w:val="24"/>
        </w:rPr>
        <w:t>s, ROC-C</w:t>
      </w:r>
      <w:r w:rsidR="005E52FA" w:rsidRPr="005E52FA">
        <w:rPr>
          <w:rFonts w:ascii="Times New Roman" w:hAnsi="Times New Roman" w:cs="Times New Roman"/>
          <w:sz w:val="24"/>
          <w:szCs w:val="24"/>
        </w:rPr>
        <w:t xml:space="preserve">urve alone is not </w:t>
      </w:r>
      <w:r w:rsidR="00A63137">
        <w:rPr>
          <w:rFonts w:ascii="Times New Roman" w:hAnsi="Times New Roman" w:cs="Times New Roman"/>
          <w:sz w:val="24"/>
          <w:szCs w:val="24"/>
        </w:rPr>
        <w:t xml:space="preserve">adequate </w:t>
      </w:r>
      <w:r w:rsidR="005E52FA" w:rsidRPr="005E52FA">
        <w:rPr>
          <w:rFonts w:ascii="Times New Roman" w:hAnsi="Times New Roman" w:cs="Times New Roman"/>
          <w:sz w:val="24"/>
          <w:szCs w:val="24"/>
        </w:rPr>
        <w:t xml:space="preserve">to </w:t>
      </w:r>
      <w:r w:rsidR="00A63137">
        <w:rPr>
          <w:rFonts w:ascii="Times New Roman" w:hAnsi="Times New Roman" w:cs="Times New Roman"/>
          <w:sz w:val="24"/>
          <w:szCs w:val="24"/>
        </w:rPr>
        <w:t>assess</w:t>
      </w:r>
      <w:r w:rsidR="005E52FA" w:rsidRPr="005E52FA">
        <w:rPr>
          <w:rFonts w:ascii="Times New Roman" w:hAnsi="Times New Roman" w:cs="Times New Roman"/>
          <w:sz w:val="24"/>
          <w:szCs w:val="24"/>
        </w:rPr>
        <w:t xml:space="preserve"> the </w:t>
      </w:r>
      <w:r w:rsidR="00A63137">
        <w:rPr>
          <w:rFonts w:ascii="Times New Roman" w:hAnsi="Times New Roman" w:cs="Times New Roman"/>
          <w:sz w:val="24"/>
          <w:szCs w:val="24"/>
        </w:rPr>
        <w:t>impact</w:t>
      </w:r>
      <w:r w:rsidR="005E52FA" w:rsidRPr="005E52FA">
        <w:rPr>
          <w:rFonts w:ascii="Times New Roman" w:hAnsi="Times New Roman" w:cs="Times New Roman"/>
          <w:sz w:val="24"/>
          <w:szCs w:val="24"/>
        </w:rPr>
        <w:t xml:space="preserve"> of selected features</w:t>
      </w:r>
      <w:r w:rsidR="00F95F9D">
        <w:rPr>
          <w:rFonts w:ascii="Times New Roman" w:hAnsi="Times New Roman" w:cs="Times New Roman"/>
          <w:sz w:val="24"/>
          <w:szCs w:val="24"/>
        </w:rPr>
        <w:t>; rather</w:t>
      </w:r>
      <w:r w:rsidR="005E52FA" w:rsidRPr="005E52FA">
        <w:rPr>
          <w:rFonts w:ascii="Times New Roman" w:hAnsi="Times New Roman" w:cs="Times New Roman"/>
          <w:sz w:val="24"/>
          <w:szCs w:val="24"/>
        </w:rPr>
        <w:t xml:space="preserve"> PR curve is </w:t>
      </w:r>
      <w:r w:rsidR="00A63137">
        <w:rPr>
          <w:rFonts w:ascii="Times New Roman" w:hAnsi="Times New Roman" w:cs="Times New Roman"/>
          <w:sz w:val="24"/>
          <w:szCs w:val="24"/>
        </w:rPr>
        <w:t>more relevant in this context</w:t>
      </w:r>
      <w:r w:rsidR="00D54839" w:rsidRPr="00AC2745">
        <w:rPr>
          <w:rFonts w:ascii="Times New Roman" w:hAnsi="Times New Roman" w:cs="Times New Roman"/>
          <w:sz w:val="24"/>
          <w:szCs w:val="24"/>
        </w:rPr>
        <w:t xml:space="preserve"> </w:t>
      </w:r>
      <w:r w:rsidR="00D54839" w:rsidRPr="00AC2745">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author":[{"dropping-particle":"","family":"Davis","given":"Jesse","non-dropping-particle":"","parse-names":false,"suffix":""},{"dropping-particle":"","family":"Goadrich","given":"Mark","non-dropping-particle":"","parse-names":false,"suffix":""}],"container-title":"Proceedings of the 23rd international conference on Machine learning","id":"ITEM-1","issued":{"date-parts":[["2006"]]},"page":"233-240","title":"The relationship between Precision-Recall and ROC curves","type":"paper-conference"},"uris":["http://www.mendeley.com/documents/?uuid=e55fd0f6-75cf-4746-b781-94f1a8d0a8f5","http://www.mendeley.com/documents/?uuid=7a620739-1bf0-4f9d-83b6-9efc10d7f5d1"]}],"mendeley":{"formattedCitation":"(Davis and Goadrich, 2006)","plainTextFormattedCitation":"(Davis and Goadrich, 2006)","previouslyFormattedCitation":"(Davis and Goadrich, 2006)"},"properties":{"noteIndex":0},"schema":"https://github.com/citation-style-language/schema/raw/master/csl-citation.json"}</w:instrText>
      </w:r>
      <w:r w:rsidR="00D54839" w:rsidRPr="00AC2745">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(Davis and Goadrich, 2006)</w:t>
      </w:r>
      <w:r w:rsidR="00D54839" w:rsidRPr="00AC2745">
        <w:rPr>
          <w:rFonts w:ascii="Times New Roman" w:hAnsi="Times New Roman" w:cs="Times New Roman"/>
          <w:sz w:val="24"/>
          <w:szCs w:val="24"/>
        </w:rPr>
        <w:fldChar w:fldCharType="end"/>
      </w:r>
      <w:r w:rsidR="005E52FA" w:rsidRPr="005E52FA">
        <w:rPr>
          <w:rFonts w:ascii="Times New Roman" w:hAnsi="Times New Roman" w:cs="Times New Roman"/>
          <w:sz w:val="24"/>
          <w:szCs w:val="24"/>
        </w:rPr>
        <w:t xml:space="preserve">. From </w:t>
      </w:r>
      <w:r w:rsidR="00A63137">
        <w:rPr>
          <w:rFonts w:ascii="Times New Roman" w:hAnsi="Times New Roman" w:cs="Times New Roman"/>
          <w:sz w:val="24"/>
          <w:szCs w:val="24"/>
        </w:rPr>
        <w:t>the PR-C</w:t>
      </w:r>
      <w:r w:rsidR="00F95F9D">
        <w:rPr>
          <w:rFonts w:ascii="Times New Roman" w:hAnsi="Times New Roman" w:cs="Times New Roman"/>
          <w:sz w:val="24"/>
          <w:szCs w:val="24"/>
        </w:rPr>
        <w:t>urves as well (Figure 4 (b) and (d))</w:t>
      </w:r>
      <w:r w:rsidR="00A63137">
        <w:rPr>
          <w:rFonts w:ascii="Times New Roman" w:hAnsi="Times New Roman" w:cs="Times New Roman"/>
          <w:sz w:val="24"/>
          <w:szCs w:val="24"/>
        </w:rPr>
        <w:t>, we reach the same conclusion</w:t>
      </w:r>
      <w:r w:rsidR="005E52FA" w:rsidRPr="005E52FA">
        <w:rPr>
          <w:rFonts w:ascii="Times New Roman" w:hAnsi="Times New Roman" w:cs="Times New Roman"/>
          <w:sz w:val="24"/>
          <w:szCs w:val="24"/>
        </w:rPr>
        <w:t>.</w:t>
      </w:r>
    </w:p>
    <w:tbl>
      <w:tblPr>
        <w:tblStyle w:val="TableGrid"/>
        <w:tblW w:w="0" w:type="auto"/>
        <w:tblLook w:val="04A0" w:firstRow="1" w:lastRow="0" w:firstColumn="1" w:lastColumn="0" w:noHBand="0" w:noVBand="1"/>
        <w:tblPrChange w:id="367" w:author="Author" w:date="2021-07-28T00:29: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34"/>
        <w:gridCol w:w="4716"/>
        <w:tblGridChange w:id="368">
          <w:tblGrid>
            <w:gridCol w:w="4634"/>
            <w:gridCol w:w="4716"/>
          </w:tblGrid>
        </w:tblGridChange>
      </w:tblGrid>
      <w:tr w:rsidR="000301B8" w:rsidDel="00C6323A" w14:paraId="0955236E" w14:textId="7C094282" w:rsidTr="00E36C9B">
        <w:trPr>
          <w:del w:id="369" w:author="Author" w:date="2021-07-28T00:31:00Z"/>
        </w:trPr>
        <w:tc>
          <w:tcPr>
            <w:tcW w:w="4634" w:type="dxa"/>
            <w:tcPrChange w:id="370" w:author="Author" w:date="2021-07-28T00:29:00Z">
              <w:tcPr>
                <w:tcW w:w="4634" w:type="dxa"/>
              </w:tcPr>
            </w:tcPrChange>
          </w:tcPr>
          <w:p w14:paraId="547F6E1F" w14:textId="304D5963" w:rsidR="00226CDE" w:rsidDel="00C6323A" w:rsidRDefault="00226CDE" w:rsidP="00E36C9B">
            <w:pPr>
              <w:spacing w:line="480" w:lineRule="auto"/>
              <w:jc w:val="center"/>
              <w:rPr>
                <w:del w:id="371" w:author="Author" w:date="2021-07-28T00:31:00Z"/>
                <w:rFonts w:ascii="Times New Roman" w:hAnsi="Times New Roman" w:cs="Times New Roman"/>
                <w:sz w:val="24"/>
                <w:szCs w:val="24"/>
              </w:rPr>
            </w:pPr>
            <w:del w:id="372" w:author="Author" w:date="2021-07-28T00:29:00Z">
              <w:r w:rsidDel="00C6323A">
                <w:rPr>
                  <w:noProof/>
                </w:rPr>
                <w:drawing>
                  <wp:anchor distT="0" distB="0" distL="114300" distR="114300" simplePos="0" relativeHeight="251663360" behindDoc="1" locked="0" layoutInCell="1" allowOverlap="1" wp14:anchorId="14986094" wp14:editId="347BC5D5">
                    <wp:simplePos x="0" y="0"/>
                    <wp:positionH relativeFrom="column">
                      <wp:posOffset>258445</wp:posOffset>
                    </wp:positionH>
                    <wp:positionV relativeFrom="paragraph">
                      <wp:posOffset>-302260</wp:posOffset>
                    </wp:positionV>
                    <wp:extent cx="2157095" cy="2791460"/>
                    <wp:effectExtent l="6668" t="0" r="2222" b="2223"/>
                    <wp:wrapTight wrapText="bothSides">
                      <wp:wrapPolygon edited="0">
                        <wp:start x="67" y="21652"/>
                        <wp:lineTo x="21432" y="21652"/>
                        <wp:lineTo x="21432" y="130"/>
                        <wp:lineTo x="67" y="130"/>
                        <wp:lineTo x="67" y="21652"/>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erf_vs_features_rf.pn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2157095" cy="2791460"/>
                            </a:xfrm>
                            <a:prstGeom prst="rect">
                              <a:avLst/>
                            </a:prstGeom>
                          </pic:spPr>
                        </pic:pic>
                      </a:graphicData>
                    </a:graphic>
                    <wp14:sizeRelH relativeFrom="margin">
                      <wp14:pctWidth>0</wp14:pctWidth>
                    </wp14:sizeRelH>
                    <wp14:sizeRelV relativeFrom="margin">
                      <wp14:pctHeight>0</wp14:pctHeight>
                    </wp14:sizeRelV>
                  </wp:anchor>
                </w:drawing>
              </w:r>
            </w:del>
            <w:del w:id="373" w:author="Author" w:date="2021-07-28T00:31:00Z">
              <w:r w:rsidR="008E754C" w:rsidDel="00C6323A">
                <w:rPr>
                  <w:rFonts w:ascii="Times New Roman" w:hAnsi="Times New Roman" w:cs="Times New Roman"/>
                  <w:sz w:val="24"/>
                  <w:szCs w:val="24"/>
                </w:rPr>
                <w:delText>(a)</w:delText>
              </w:r>
            </w:del>
          </w:p>
        </w:tc>
        <w:tc>
          <w:tcPr>
            <w:tcW w:w="4716" w:type="dxa"/>
            <w:tcPrChange w:id="374" w:author="Author" w:date="2021-07-28T00:29:00Z">
              <w:tcPr>
                <w:tcW w:w="4716" w:type="dxa"/>
              </w:tcPr>
            </w:tcPrChange>
          </w:tcPr>
          <w:p w14:paraId="37B08117" w14:textId="226AF36C" w:rsidR="00226CDE" w:rsidDel="00C6323A" w:rsidRDefault="00226CDE">
            <w:pPr>
              <w:spacing w:line="480" w:lineRule="auto"/>
              <w:rPr>
                <w:del w:id="375" w:author="Author" w:date="2021-07-28T00:31:00Z"/>
                <w:rFonts w:ascii="Times New Roman" w:hAnsi="Times New Roman" w:cs="Times New Roman"/>
                <w:sz w:val="24"/>
                <w:szCs w:val="24"/>
              </w:rPr>
              <w:pPrChange w:id="376" w:author="Author" w:date="2021-07-28T00:30:00Z">
                <w:pPr>
                  <w:spacing w:line="480" w:lineRule="auto"/>
                  <w:jc w:val="center"/>
                </w:pPr>
              </w:pPrChange>
            </w:pPr>
            <w:del w:id="377" w:author="Author" w:date="2021-07-28T00:29:00Z">
              <w:r w:rsidDel="00C6323A">
                <w:rPr>
                  <w:noProof/>
                </w:rPr>
                <w:drawing>
                  <wp:anchor distT="0" distB="0" distL="114300" distR="114300" simplePos="0" relativeHeight="251664384" behindDoc="1" locked="0" layoutInCell="1" allowOverlap="1" wp14:anchorId="4C11CD4A" wp14:editId="1505A372">
                    <wp:simplePos x="0" y="0"/>
                    <wp:positionH relativeFrom="column">
                      <wp:posOffset>270510</wp:posOffset>
                    </wp:positionH>
                    <wp:positionV relativeFrom="paragraph">
                      <wp:posOffset>-323850</wp:posOffset>
                    </wp:positionV>
                    <wp:extent cx="2205355" cy="2853690"/>
                    <wp:effectExtent l="0" t="317" r="4127" b="4128"/>
                    <wp:wrapTight wrapText="bothSides">
                      <wp:wrapPolygon edited="0">
                        <wp:start x="-3" y="21598"/>
                        <wp:lineTo x="21454" y="21598"/>
                        <wp:lineTo x="21454" y="113"/>
                        <wp:lineTo x="-3" y="113"/>
                        <wp:lineTo x="-3" y="21598"/>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f_vs_features_svm.pn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2205355" cy="2853690"/>
                            </a:xfrm>
                            <a:prstGeom prst="rect">
                              <a:avLst/>
                            </a:prstGeom>
                          </pic:spPr>
                        </pic:pic>
                      </a:graphicData>
                    </a:graphic>
                    <wp14:sizeRelH relativeFrom="margin">
                      <wp14:pctWidth>0</wp14:pctWidth>
                    </wp14:sizeRelH>
                    <wp14:sizeRelV relativeFrom="margin">
                      <wp14:pctHeight>0</wp14:pctHeight>
                    </wp14:sizeRelV>
                  </wp:anchor>
                </w:drawing>
              </w:r>
              <w:r w:rsidR="008E754C" w:rsidDel="00C6323A">
                <w:rPr>
                  <w:rFonts w:ascii="Times New Roman" w:hAnsi="Times New Roman" w:cs="Times New Roman"/>
                  <w:sz w:val="24"/>
                  <w:szCs w:val="24"/>
                </w:rPr>
                <w:delText>(b)</w:delText>
              </w:r>
            </w:del>
          </w:p>
        </w:tc>
      </w:tr>
      <w:tr w:rsidR="00226CDE" w:rsidDel="00C6323A" w14:paraId="0058E250" w14:textId="3EA694A8" w:rsidTr="00E36C9B">
        <w:trPr>
          <w:del w:id="378" w:author="Author" w:date="2021-07-28T00:31:00Z"/>
        </w:trPr>
        <w:tc>
          <w:tcPr>
            <w:tcW w:w="9350" w:type="dxa"/>
            <w:gridSpan w:val="2"/>
            <w:tcPrChange w:id="379" w:author="Author" w:date="2021-07-28T00:29:00Z">
              <w:tcPr>
                <w:tcW w:w="9350" w:type="dxa"/>
                <w:gridSpan w:val="2"/>
              </w:tcPr>
            </w:tcPrChange>
          </w:tcPr>
          <w:p w14:paraId="76ADB07F" w14:textId="0A4971FC" w:rsidR="00226CDE" w:rsidRPr="00522679" w:rsidDel="00C6323A" w:rsidRDefault="000B1FA6" w:rsidP="00E36C9B">
            <w:pPr>
              <w:jc w:val="both"/>
              <w:rPr>
                <w:del w:id="380" w:author="Author" w:date="2021-07-28T00:31:00Z"/>
                <w:rFonts w:ascii="Times New Roman" w:hAnsi="Times New Roman" w:cs="Times New Roman"/>
                <w:iCs/>
                <w:sz w:val="24"/>
                <w:szCs w:val="24"/>
              </w:rPr>
            </w:pPr>
            <w:del w:id="381" w:author="Author" w:date="2021-07-28T00:30:00Z">
              <w:r w:rsidDel="00C6323A">
                <w:rPr>
                  <w:rFonts w:ascii="Times New Roman" w:hAnsi="Times New Roman" w:cs="Times New Roman"/>
                  <w:sz w:val="24"/>
                  <w:szCs w:val="24"/>
                </w:rPr>
                <w:delText>Figure 5</w:delText>
              </w:r>
              <w:r w:rsidR="000301B8" w:rsidRPr="00E908A7" w:rsidDel="00C6323A">
                <w:rPr>
                  <w:rFonts w:ascii="Times New Roman" w:hAnsi="Times New Roman" w:cs="Times New Roman"/>
                  <w:sz w:val="24"/>
                  <w:szCs w:val="24"/>
                </w:rPr>
                <w:delText xml:space="preserve">. </w:delText>
              </w:r>
              <w:r w:rsidR="00226CDE" w:rsidRPr="00E908A7" w:rsidDel="00C6323A">
                <w:rPr>
                  <w:rFonts w:ascii="Times New Roman" w:hAnsi="Times New Roman" w:cs="Times New Roman"/>
                  <w:sz w:val="24"/>
                  <w:szCs w:val="24"/>
                </w:rPr>
                <w:delText xml:space="preserve">Classifier Performance </w:delText>
              </w:r>
              <w:r w:rsidR="000301B8" w:rsidRPr="00E908A7" w:rsidDel="00C6323A">
                <w:rPr>
                  <w:rFonts w:ascii="Times New Roman" w:hAnsi="Times New Roman" w:cs="Times New Roman"/>
                  <w:sz w:val="24"/>
                  <w:szCs w:val="24"/>
                </w:rPr>
                <w:delText>against</w:delText>
              </w:r>
              <w:r w:rsidR="00226CDE" w:rsidRPr="00E908A7" w:rsidDel="00C6323A">
                <w:rPr>
                  <w:rFonts w:ascii="Times New Roman" w:hAnsi="Times New Roman" w:cs="Times New Roman"/>
                  <w:sz w:val="24"/>
                  <w:szCs w:val="24"/>
                </w:rPr>
                <w:delText xml:space="preserve"> </w:delText>
              </w:r>
              <w:r w:rsidR="000301B8" w:rsidRPr="00E908A7" w:rsidDel="00C6323A">
                <w:rPr>
                  <w:rFonts w:ascii="Times New Roman" w:hAnsi="Times New Roman" w:cs="Times New Roman"/>
                  <w:sz w:val="24"/>
                  <w:szCs w:val="24"/>
                </w:rPr>
                <w:delText>different number of f</w:delText>
              </w:r>
              <w:r w:rsidR="00226CDE" w:rsidRPr="00E908A7" w:rsidDel="00C6323A">
                <w:rPr>
                  <w:rFonts w:ascii="Times New Roman" w:hAnsi="Times New Roman" w:cs="Times New Roman"/>
                  <w:sz w:val="24"/>
                  <w:szCs w:val="24"/>
                </w:rPr>
                <w:delText>eature</w:delText>
              </w:r>
              <w:r w:rsidR="000301B8" w:rsidRPr="00E908A7" w:rsidDel="00C6323A">
                <w:rPr>
                  <w:rFonts w:ascii="Times New Roman" w:hAnsi="Times New Roman" w:cs="Times New Roman"/>
                  <w:sz w:val="24"/>
                  <w:szCs w:val="24"/>
                </w:rPr>
                <w:delText>s</w:delText>
              </w:r>
              <w:r w:rsidR="00226CDE" w:rsidRPr="00E908A7" w:rsidDel="00C6323A">
                <w:rPr>
                  <w:rFonts w:ascii="Times New Roman" w:hAnsi="Times New Roman" w:cs="Times New Roman"/>
                  <w:sz w:val="24"/>
                  <w:szCs w:val="24"/>
                </w:rPr>
                <w:delText>. Performance metrics include area under ROC and PR curves (auROC and auPR), accuracy (Acc), Sensitivity (Sn), Specificity (Sp) and F1 Score (F1). Perf. Score indicates the metric value for a particular performance metrics.</w:delText>
              </w:r>
              <w:r w:rsidR="008E754C" w:rsidRPr="00E908A7" w:rsidDel="00C6323A">
                <w:rPr>
                  <w:rFonts w:ascii="Times New Roman" w:hAnsi="Times New Roman" w:cs="Times New Roman"/>
                  <w:sz w:val="24"/>
                  <w:szCs w:val="24"/>
                </w:rPr>
                <w:delText xml:space="preserve"> (a) Random Forest Classifier performance (b) SVM Classifier performance</w:delText>
              </w:r>
            </w:del>
          </w:p>
        </w:tc>
      </w:tr>
    </w:tbl>
    <w:p w14:paraId="0340E7C4" w14:textId="088F53D7" w:rsidR="00C6323A" w:rsidRDefault="00C6323A" w:rsidP="00E36C9B">
      <w:pPr>
        <w:spacing w:line="360" w:lineRule="auto"/>
        <w:jc w:val="both"/>
        <w:rPr>
          <w:ins w:id="382" w:author="Author" w:date="2021-07-28T00:31:00Z"/>
          <w:rFonts w:ascii="Times New Roman" w:hAnsi="Times New Roman" w:cs="Times New Roman"/>
          <w:sz w:val="24"/>
          <w:szCs w:val="24"/>
          <w:highlight w:val="yellow"/>
        </w:rPr>
      </w:pPr>
      <w:ins w:id="383" w:author="Author" w:date="2021-07-28T00:31:00Z">
        <w:r>
          <w:rPr>
            <w:rFonts w:ascii="Times New Roman" w:hAnsi="Times New Roman" w:cs="Times New Roman"/>
            <w:noProof/>
            <w:sz w:val="24"/>
            <w:szCs w:val="24"/>
          </w:rPr>
          <w:drawing>
            <wp:inline distT="0" distB="0" distL="0" distR="0" wp14:anchorId="7D90235D" wp14:editId="4FB365AF">
              <wp:extent cx="5943600" cy="2377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pic:spPr>
                  </pic:pic>
                </a:graphicData>
              </a:graphic>
            </wp:inline>
          </w:drawing>
        </w:r>
      </w:ins>
    </w:p>
    <w:p w14:paraId="6F79A1F9" w14:textId="0E98494E" w:rsidR="00947CE9" w:rsidRPr="00947CE9" w:rsidRDefault="00C6323A">
      <w:pPr>
        <w:spacing w:line="360" w:lineRule="auto"/>
        <w:jc w:val="both"/>
        <w:rPr>
          <w:rFonts w:ascii="Times New Roman" w:hAnsi="Times New Roman" w:cs="Times New Roman"/>
          <w:sz w:val="24"/>
          <w:szCs w:val="24"/>
        </w:rPr>
        <w:pPrChange w:id="384" w:author="Author" w:date="2021-07-28T00:30:00Z">
          <w:pPr>
            <w:spacing w:line="480" w:lineRule="auto"/>
            <w:jc w:val="both"/>
          </w:pPr>
        </w:pPrChange>
      </w:pPr>
      <w:ins w:id="385" w:author="Author" w:date="2021-07-28T00:30:00Z">
        <w:r w:rsidRPr="00E36C9B">
          <w:rPr>
            <w:rFonts w:ascii="Times New Roman" w:hAnsi="Times New Roman" w:cs="Times New Roman"/>
            <w:sz w:val="24"/>
            <w:szCs w:val="24"/>
            <w:highlight w:val="yellow"/>
            <w:rPrChange w:id="386" w:author="Author" w:date="2021-07-28T00:31:00Z">
              <w:rPr>
                <w:rFonts w:ascii="Times New Roman" w:hAnsi="Times New Roman" w:cs="Times New Roman"/>
                <w:sz w:val="24"/>
                <w:szCs w:val="24"/>
              </w:rPr>
            </w:rPrChange>
          </w:rPr>
          <w:t>Figure 5. Classifier Performance against different number of features. Performance metrics include area under ROC and PR curves (auROC and auPR), accuracy (Acc), Sensitivity (Sn), Specificity (Sp) and F1 Score (F1). Perf. Score indicates the metric value for a particular performance metrics. (a) Random Forest Classifier performance (b) SVM Classifier performance</w:t>
        </w:r>
      </w:ins>
    </w:p>
    <w:p w14:paraId="1CC8F98C" w14:textId="45D44E89" w:rsidR="00947CE9" w:rsidRPr="00947CE9" w:rsidRDefault="000301B8" w:rsidP="00967A15">
      <w:pPr>
        <w:spacing w:line="480" w:lineRule="auto"/>
        <w:jc w:val="both"/>
        <w:rPr>
          <w:rFonts w:ascii="Times New Roman" w:hAnsi="Times New Roman" w:cs="Times New Roman"/>
          <w:sz w:val="24"/>
          <w:szCs w:val="24"/>
        </w:rPr>
      </w:pPr>
      <w:r>
        <w:rPr>
          <w:rFonts w:ascii="Times New Roman" w:hAnsi="Times New Roman" w:cs="Times New Roman"/>
          <w:sz w:val="24"/>
          <w:szCs w:val="24"/>
        </w:rPr>
        <w:t>We also have plotted</w:t>
      </w:r>
      <w:r w:rsidRPr="00947CE9">
        <w:rPr>
          <w:rFonts w:ascii="Times New Roman" w:hAnsi="Times New Roman" w:cs="Times New Roman"/>
          <w:sz w:val="24"/>
          <w:szCs w:val="24"/>
        </w:rPr>
        <w:t xml:space="preserve"> the auROC, auPR, accuracy, sensitivity and specificity </w:t>
      </w:r>
      <w:r>
        <w:rPr>
          <w:rFonts w:ascii="Times New Roman" w:hAnsi="Times New Roman" w:cs="Times New Roman"/>
          <w:sz w:val="24"/>
          <w:szCs w:val="24"/>
        </w:rPr>
        <w:t>values for both</w:t>
      </w:r>
      <w:r w:rsidRPr="00947CE9">
        <w:rPr>
          <w:rFonts w:ascii="Times New Roman" w:hAnsi="Times New Roman" w:cs="Times New Roman"/>
          <w:sz w:val="24"/>
          <w:szCs w:val="24"/>
        </w:rPr>
        <w:t xml:space="preserve"> Random Forest and SVM models that </w:t>
      </w:r>
      <w:r>
        <w:rPr>
          <w:rFonts w:ascii="Times New Roman" w:hAnsi="Times New Roman" w:cs="Times New Roman"/>
          <w:sz w:val="24"/>
          <w:szCs w:val="24"/>
        </w:rPr>
        <w:t>use</w:t>
      </w:r>
      <w:r w:rsidRPr="00947CE9">
        <w:rPr>
          <w:rFonts w:ascii="Times New Roman" w:hAnsi="Times New Roman" w:cs="Times New Roman"/>
          <w:sz w:val="24"/>
          <w:szCs w:val="24"/>
        </w:rPr>
        <w:t xml:space="preserve"> varying number of top-ranked features</w:t>
      </w:r>
      <w:r>
        <w:rPr>
          <w:rFonts w:ascii="Times New Roman" w:hAnsi="Times New Roman" w:cs="Times New Roman"/>
          <w:sz w:val="24"/>
          <w:szCs w:val="24"/>
        </w:rPr>
        <w:t xml:space="preserve"> (Figure </w:t>
      </w:r>
      <w:r w:rsidR="00967A15">
        <w:rPr>
          <w:rFonts w:ascii="Times New Roman" w:hAnsi="Times New Roman" w:cs="Times New Roman"/>
          <w:sz w:val="24"/>
          <w:szCs w:val="24"/>
        </w:rPr>
        <w:t>5</w:t>
      </w:r>
      <w:r>
        <w:rPr>
          <w:rFonts w:ascii="Times New Roman" w:hAnsi="Times New Roman" w:cs="Times New Roman"/>
          <w:sz w:val="24"/>
          <w:szCs w:val="24"/>
        </w:rPr>
        <w:t>)</w:t>
      </w:r>
      <w:r w:rsidRPr="00947CE9">
        <w:rPr>
          <w:rFonts w:ascii="Times New Roman" w:hAnsi="Times New Roman" w:cs="Times New Roman"/>
          <w:sz w:val="24"/>
          <w:szCs w:val="24"/>
        </w:rPr>
        <w:t>.</w:t>
      </w:r>
      <w:r>
        <w:rPr>
          <w:rFonts w:ascii="Times New Roman" w:hAnsi="Times New Roman" w:cs="Times New Roman"/>
          <w:sz w:val="24"/>
          <w:szCs w:val="24"/>
        </w:rPr>
        <w:t xml:space="preserve"> </w:t>
      </w:r>
      <w:r w:rsidR="00947CE9" w:rsidRPr="00947CE9">
        <w:rPr>
          <w:rFonts w:ascii="Times New Roman" w:hAnsi="Times New Roman" w:cs="Times New Roman"/>
          <w:sz w:val="24"/>
          <w:szCs w:val="24"/>
        </w:rPr>
        <w:t>Like the ROC</w:t>
      </w:r>
      <w:r w:rsidR="00A63137">
        <w:rPr>
          <w:rFonts w:ascii="Times New Roman" w:hAnsi="Times New Roman" w:cs="Times New Roman"/>
          <w:sz w:val="24"/>
          <w:szCs w:val="24"/>
        </w:rPr>
        <w:t>-Curves and PR-</w:t>
      </w:r>
      <w:r w:rsidR="00947CE9" w:rsidRPr="00947CE9">
        <w:rPr>
          <w:rFonts w:ascii="Times New Roman" w:hAnsi="Times New Roman" w:cs="Times New Roman"/>
          <w:sz w:val="24"/>
          <w:szCs w:val="24"/>
        </w:rPr>
        <w:t xml:space="preserve">curves, increasing number of features seems to improve all the performance measures </w:t>
      </w:r>
      <w:r>
        <w:rPr>
          <w:rFonts w:ascii="Times New Roman" w:hAnsi="Times New Roman" w:cs="Times New Roman"/>
          <w:sz w:val="24"/>
          <w:szCs w:val="24"/>
        </w:rPr>
        <w:t xml:space="preserve">albeit </w:t>
      </w:r>
      <w:r w:rsidR="00947CE9" w:rsidRPr="00947CE9">
        <w:rPr>
          <w:rFonts w:ascii="Times New Roman" w:hAnsi="Times New Roman" w:cs="Times New Roman"/>
          <w:sz w:val="24"/>
          <w:szCs w:val="24"/>
        </w:rPr>
        <w:t>up to a certain point</w:t>
      </w:r>
      <w:r>
        <w:rPr>
          <w:rFonts w:ascii="Times New Roman" w:hAnsi="Times New Roman" w:cs="Times New Roman"/>
          <w:sz w:val="24"/>
          <w:szCs w:val="24"/>
        </w:rPr>
        <w:t>,</w:t>
      </w:r>
      <w:r w:rsidR="00947CE9" w:rsidRPr="00947CE9">
        <w:rPr>
          <w:rFonts w:ascii="Times New Roman" w:hAnsi="Times New Roman" w:cs="Times New Roman"/>
          <w:sz w:val="24"/>
          <w:szCs w:val="24"/>
        </w:rPr>
        <w:t xml:space="preserve"> </w:t>
      </w:r>
      <w:r>
        <w:rPr>
          <w:rFonts w:ascii="Times New Roman" w:hAnsi="Times New Roman" w:cs="Times New Roman"/>
          <w:sz w:val="24"/>
          <w:szCs w:val="24"/>
        </w:rPr>
        <w:t>a</w:t>
      </w:r>
      <w:r w:rsidR="00947CE9" w:rsidRPr="00947CE9">
        <w:rPr>
          <w:rFonts w:ascii="Times New Roman" w:hAnsi="Times New Roman" w:cs="Times New Roman"/>
          <w:sz w:val="24"/>
          <w:szCs w:val="24"/>
        </w:rPr>
        <w:t xml:space="preserve">fter </w:t>
      </w:r>
      <w:r>
        <w:rPr>
          <w:rFonts w:ascii="Times New Roman" w:hAnsi="Times New Roman" w:cs="Times New Roman"/>
          <w:sz w:val="24"/>
          <w:szCs w:val="24"/>
        </w:rPr>
        <w:t xml:space="preserve">which, </w:t>
      </w:r>
      <w:r w:rsidR="00947CE9" w:rsidRPr="00947CE9">
        <w:rPr>
          <w:rFonts w:ascii="Times New Roman" w:hAnsi="Times New Roman" w:cs="Times New Roman"/>
          <w:sz w:val="24"/>
          <w:szCs w:val="24"/>
        </w:rPr>
        <w:t>that performance either decrease</w:t>
      </w:r>
      <w:r w:rsidR="00A63137">
        <w:rPr>
          <w:rFonts w:ascii="Times New Roman" w:hAnsi="Times New Roman" w:cs="Times New Roman"/>
          <w:sz w:val="24"/>
          <w:szCs w:val="24"/>
        </w:rPr>
        <w:t>s</w:t>
      </w:r>
      <w:r w:rsidR="00947CE9" w:rsidRPr="00947CE9">
        <w:rPr>
          <w:rFonts w:ascii="Times New Roman" w:hAnsi="Times New Roman" w:cs="Times New Roman"/>
          <w:sz w:val="24"/>
          <w:szCs w:val="24"/>
        </w:rPr>
        <w:t xml:space="preserve"> or get</w:t>
      </w:r>
      <w:r w:rsidR="00A63137">
        <w:rPr>
          <w:rFonts w:ascii="Times New Roman" w:hAnsi="Times New Roman" w:cs="Times New Roman"/>
          <w:sz w:val="24"/>
          <w:szCs w:val="24"/>
        </w:rPr>
        <w:t>s</w:t>
      </w:r>
      <w:r w:rsidR="00947CE9" w:rsidRPr="00947CE9">
        <w:rPr>
          <w:rFonts w:ascii="Times New Roman" w:hAnsi="Times New Roman" w:cs="Times New Roman"/>
          <w:sz w:val="24"/>
          <w:szCs w:val="24"/>
        </w:rPr>
        <w:t xml:space="preserve"> saturated. </w:t>
      </w:r>
      <w:r>
        <w:rPr>
          <w:rFonts w:ascii="Times New Roman" w:hAnsi="Times New Roman" w:cs="Times New Roman"/>
          <w:sz w:val="24"/>
          <w:szCs w:val="24"/>
        </w:rPr>
        <w:t xml:space="preserve">Evidently, </w:t>
      </w:r>
      <w:r w:rsidR="00947CE9" w:rsidRPr="00947CE9">
        <w:rPr>
          <w:rFonts w:ascii="Times New Roman" w:hAnsi="Times New Roman" w:cs="Times New Roman"/>
          <w:sz w:val="24"/>
          <w:szCs w:val="24"/>
        </w:rPr>
        <w:t>the best result</w:t>
      </w:r>
      <w:r>
        <w:rPr>
          <w:rFonts w:ascii="Times New Roman" w:hAnsi="Times New Roman" w:cs="Times New Roman"/>
          <w:sz w:val="24"/>
          <w:szCs w:val="24"/>
        </w:rPr>
        <w:t xml:space="preserve">s are achieved using the </w:t>
      </w:r>
      <w:r w:rsidRPr="00947CE9">
        <w:rPr>
          <w:rFonts w:ascii="Times New Roman" w:hAnsi="Times New Roman" w:cs="Times New Roman"/>
          <w:sz w:val="24"/>
          <w:szCs w:val="24"/>
        </w:rPr>
        <w:t>top 4-5 features</w:t>
      </w:r>
      <w:r w:rsidR="00947CE9" w:rsidRPr="00947CE9">
        <w:rPr>
          <w:rFonts w:ascii="Times New Roman" w:hAnsi="Times New Roman" w:cs="Times New Roman"/>
          <w:sz w:val="24"/>
          <w:szCs w:val="24"/>
        </w:rPr>
        <w:t>.</w:t>
      </w:r>
    </w:p>
    <w:p w14:paraId="09D0D0FC" w14:textId="2F6A1AE9" w:rsidR="00B315B8" w:rsidRPr="00947CE9" w:rsidRDefault="00AF3474" w:rsidP="00C328EF">
      <w:pPr>
        <w:pStyle w:val="Heading2"/>
        <w:spacing w:line="480" w:lineRule="auto"/>
        <w:jc w:val="both"/>
        <w:rPr>
          <w:rFonts w:cs="Times New Roman"/>
          <w:szCs w:val="24"/>
        </w:rPr>
      </w:pPr>
      <w:bookmarkStart w:id="387" w:name="_3dy6vkm" w:colFirst="0" w:colLast="0"/>
      <w:bookmarkEnd w:id="387"/>
      <w:r>
        <w:rPr>
          <w:rFonts w:cs="Times New Roman"/>
          <w:szCs w:val="24"/>
        </w:rPr>
        <w:lastRenderedPageBreak/>
        <w:t>3</w:t>
      </w:r>
      <w:r w:rsidR="00B315B8">
        <w:rPr>
          <w:rFonts w:cs="Times New Roman"/>
          <w:szCs w:val="24"/>
        </w:rPr>
        <w:t xml:space="preserve">.4 Regression results for </w:t>
      </w:r>
      <w:r w:rsidR="009132CE">
        <w:rPr>
          <w:rFonts w:cs="Times New Roman"/>
          <w:szCs w:val="24"/>
        </w:rPr>
        <w:t>GWL</w:t>
      </w:r>
      <w:r w:rsidR="00B315B8">
        <w:rPr>
          <w:rFonts w:cs="Times New Roman"/>
          <w:szCs w:val="24"/>
        </w:rPr>
        <w:t xml:space="preserve"> values</w:t>
      </w:r>
    </w:p>
    <w:p w14:paraId="608ED846" w14:textId="1E2C7B3E" w:rsidR="001C1B64" w:rsidRDefault="008973B4" w:rsidP="00AA0CE7">
      <w:pPr>
        <w:spacing w:line="480" w:lineRule="auto"/>
        <w:jc w:val="both"/>
        <w:rPr>
          <w:rFonts w:ascii="Times New Roman" w:hAnsi="Times New Roman" w:cs="Times New Roman"/>
          <w:sz w:val="24"/>
          <w:szCs w:val="24"/>
        </w:rPr>
      </w:pPr>
      <w:r>
        <w:rPr>
          <w:rFonts w:ascii="Times New Roman" w:hAnsi="Times New Roman" w:cs="Times New Roman"/>
          <w:sz w:val="24"/>
          <w:szCs w:val="24"/>
        </w:rPr>
        <w:t>Our Random Forest regressor models, namely, S-Model and F-Model,</w:t>
      </w:r>
      <w:r w:rsidR="00B315B8">
        <w:rPr>
          <w:rFonts w:ascii="Times New Roman" w:hAnsi="Times New Roman" w:cs="Times New Roman"/>
          <w:sz w:val="24"/>
          <w:szCs w:val="24"/>
        </w:rPr>
        <w:t xml:space="preserve"> are trained based on the top ranked four features as found through our feature ranking exercise for the classification task (Figure </w:t>
      </w:r>
      <w:r w:rsidR="00967A15">
        <w:rPr>
          <w:rFonts w:ascii="Times New Roman" w:hAnsi="Times New Roman" w:cs="Times New Roman"/>
          <w:sz w:val="24"/>
          <w:szCs w:val="24"/>
        </w:rPr>
        <w:t>3</w:t>
      </w:r>
      <w:r w:rsidR="00B315B8">
        <w:rPr>
          <w:rFonts w:ascii="Times New Roman" w:hAnsi="Times New Roman" w:cs="Times New Roman"/>
          <w:sz w:val="24"/>
          <w:szCs w:val="24"/>
        </w:rPr>
        <w:t>). These features are:</w:t>
      </w:r>
      <w:r w:rsidR="00B315B8" w:rsidRPr="00B315B8">
        <w:rPr>
          <w:rFonts w:ascii="Times New Roman" w:hAnsi="Times New Roman" w:cs="Times New Roman"/>
          <w:sz w:val="24"/>
          <w:szCs w:val="24"/>
        </w:rPr>
        <w:t xml:space="preserve"> digital elevation model</w:t>
      </w:r>
      <w:r w:rsidR="00B315B8">
        <w:rPr>
          <w:rFonts w:ascii="Times New Roman" w:hAnsi="Times New Roman" w:cs="Times New Roman"/>
          <w:sz w:val="24"/>
          <w:szCs w:val="24"/>
        </w:rPr>
        <w:t xml:space="preserve"> (DEM)</w:t>
      </w:r>
      <w:r w:rsidR="00B315B8" w:rsidRPr="00B315B8">
        <w:rPr>
          <w:rFonts w:ascii="Times New Roman" w:hAnsi="Times New Roman" w:cs="Times New Roman"/>
          <w:sz w:val="24"/>
          <w:szCs w:val="24"/>
        </w:rPr>
        <w:t>,</w:t>
      </w:r>
      <w:r w:rsidR="00B315B8">
        <w:rPr>
          <w:rFonts w:ascii="Times New Roman" w:hAnsi="Times New Roman" w:cs="Times New Roman"/>
          <w:sz w:val="24"/>
          <w:szCs w:val="24"/>
        </w:rPr>
        <w:t xml:space="preserve"> </w:t>
      </w:r>
      <w:r w:rsidR="00B315B8" w:rsidRPr="00B315B8">
        <w:rPr>
          <w:rFonts w:ascii="Times New Roman" w:hAnsi="Times New Roman" w:cs="Times New Roman"/>
          <w:sz w:val="24"/>
          <w:szCs w:val="24"/>
        </w:rPr>
        <w:t>specific yield</w:t>
      </w:r>
      <w:r w:rsidR="00B315B8">
        <w:rPr>
          <w:rFonts w:ascii="Times New Roman" w:hAnsi="Times New Roman" w:cs="Times New Roman"/>
          <w:sz w:val="24"/>
          <w:szCs w:val="24"/>
        </w:rPr>
        <w:t xml:space="preserve"> (S</w:t>
      </w:r>
      <w:r w:rsidR="0022696B">
        <w:rPr>
          <w:rFonts w:ascii="Times New Roman" w:hAnsi="Times New Roman" w:cs="Times New Roman"/>
          <w:sz w:val="24"/>
          <w:szCs w:val="24"/>
        </w:rPr>
        <w:t>y)</w:t>
      </w:r>
      <w:r w:rsidR="00B315B8" w:rsidRPr="00B315B8">
        <w:rPr>
          <w:rFonts w:ascii="Times New Roman" w:hAnsi="Times New Roman" w:cs="Times New Roman"/>
          <w:sz w:val="24"/>
          <w:szCs w:val="24"/>
        </w:rPr>
        <w:t>, lithology and drainage density. Lithology, being a categorical variable is converted to one-hot-encoded vector</w:t>
      </w:r>
      <w:r w:rsidR="001C1B64">
        <w:rPr>
          <w:rFonts w:ascii="Times New Roman" w:hAnsi="Times New Roman" w:cs="Times New Roman"/>
          <w:sz w:val="24"/>
          <w:szCs w:val="24"/>
        </w:rPr>
        <w:t xml:space="preserve">s following standard procedure. </w:t>
      </w:r>
      <w:r w:rsidR="00AA0CE7">
        <w:rPr>
          <w:rFonts w:ascii="Times New Roman" w:hAnsi="Times New Roman" w:cs="Times New Roman"/>
          <w:sz w:val="24"/>
          <w:szCs w:val="24"/>
        </w:rPr>
        <w:t>T</w:t>
      </w:r>
      <w:r w:rsidR="00ED1192">
        <w:rPr>
          <w:rFonts w:ascii="Times New Roman" w:hAnsi="Times New Roman" w:cs="Times New Roman"/>
          <w:sz w:val="24"/>
          <w:szCs w:val="24"/>
        </w:rPr>
        <w:t xml:space="preserve">he </w:t>
      </w:r>
      <w:r w:rsidR="00AA0CE7">
        <w:rPr>
          <w:rFonts w:ascii="Times New Roman" w:hAnsi="Times New Roman" w:cs="Times New Roman"/>
          <w:sz w:val="24"/>
          <w:szCs w:val="24"/>
        </w:rPr>
        <w:t xml:space="preserve">model </w:t>
      </w:r>
      <w:r w:rsidR="00ED1192">
        <w:rPr>
          <w:rFonts w:ascii="Times New Roman" w:hAnsi="Times New Roman" w:cs="Times New Roman"/>
          <w:sz w:val="24"/>
          <w:szCs w:val="24"/>
        </w:rPr>
        <w:t>performance</w:t>
      </w:r>
      <w:r w:rsidR="00AA0CE7">
        <w:rPr>
          <w:rFonts w:ascii="Times New Roman" w:hAnsi="Times New Roman" w:cs="Times New Roman"/>
          <w:sz w:val="24"/>
          <w:szCs w:val="24"/>
        </w:rPr>
        <w:t>s</w:t>
      </w:r>
      <w:r w:rsidR="00ED1192">
        <w:rPr>
          <w:rFonts w:ascii="Times New Roman" w:hAnsi="Times New Roman" w:cs="Times New Roman"/>
          <w:sz w:val="24"/>
          <w:szCs w:val="24"/>
        </w:rPr>
        <w:t xml:space="preserve"> </w:t>
      </w:r>
      <w:r w:rsidR="00AA0CE7">
        <w:rPr>
          <w:rFonts w:ascii="Times New Roman" w:hAnsi="Times New Roman" w:cs="Times New Roman"/>
          <w:sz w:val="24"/>
          <w:szCs w:val="24"/>
        </w:rPr>
        <w:t>are presented in Table 2</w:t>
      </w:r>
      <w:r w:rsidR="00ED1192">
        <w:rPr>
          <w:rFonts w:ascii="Times New Roman" w:hAnsi="Times New Roman" w:cs="Times New Roman"/>
          <w:sz w:val="24"/>
          <w:szCs w:val="24"/>
        </w:rPr>
        <w:t>.</w:t>
      </w:r>
    </w:p>
    <w:p w14:paraId="630BE871" w14:textId="080430A2" w:rsidR="001C1B64" w:rsidRPr="00CE11E7" w:rsidRDefault="009748DA" w:rsidP="000B1FA6">
      <w:pPr>
        <w:pBdr>
          <w:top w:val="nil"/>
          <w:left w:val="nil"/>
          <w:bottom w:val="nil"/>
          <w:right w:val="nil"/>
          <w:between w:val="nil"/>
        </w:pBdr>
        <w:spacing w:after="200" w:line="240" w:lineRule="auto"/>
        <w:jc w:val="both"/>
        <w:rPr>
          <w:rFonts w:ascii="Times New Roman" w:hAnsi="Times New Roman" w:cs="Times New Roman"/>
          <w:sz w:val="24"/>
          <w:szCs w:val="24"/>
        </w:rPr>
      </w:pPr>
      <w:r w:rsidRPr="00CE11E7">
        <w:rPr>
          <w:rFonts w:ascii="Times New Roman" w:hAnsi="Times New Roman" w:cs="Times New Roman"/>
          <w:sz w:val="24"/>
          <w:szCs w:val="24"/>
        </w:rPr>
        <w:t xml:space="preserve">Table </w:t>
      </w:r>
      <w:r w:rsidR="009132CE" w:rsidRPr="00CE11E7">
        <w:rPr>
          <w:rFonts w:ascii="Times New Roman" w:hAnsi="Times New Roman" w:cs="Times New Roman"/>
          <w:sz w:val="24"/>
          <w:szCs w:val="24"/>
        </w:rPr>
        <w:t>2</w:t>
      </w:r>
      <w:r w:rsidRPr="00CE11E7">
        <w:rPr>
          <w:rFonts w:ascii="Times New Roman" w:hAnsi="Times New Roman" w:cs="Times New Roman"/>
          <w:sz w:val="24"/>
          <w:szCs w:val="24"/>
        </w:rPr>
        <w:t xml:space="preserve">: Regression Performance in MAE of </w:t>
      </w:r>
      <w:r w:rsidR="008973B4" w:rsidRPr="00CE11E7">
        <w:rPr>
          <w:rFonts w:ascii="Times New Roman" w:hAnsi="Times New Roman" w:cs="Times New Roman"/>
          <w:sz w:val="24"/>
          <w:szCs w:val="24"/>
        </w:rPr>
        <w:t xml:space="preserve">our </w:t>
      </w:r>
      <w:r w:rsidR="00CE11E7">
        <w:rPr>
          <w:rFonts w:ascii="Times New Roman" w:hAnsi="Times New Roman" w:cs="Times New Roman"/>
          <w:sz w:val="24"/>
          <w:szCs w:val="24"/>
        </w:rPr>
        <w:t xml:space="preserve">Random Forest </w:t>
      </w:r>
      <w:r w:rsidR="008973B4" w:rsidRPr="00CE11E7">
        <w:rPr>
          <w:rFonts w:ascii="Times New Roman" w:hAnsi="Times New Roman" w:cs="Times New Roman"/>
          <w:sz w:val="24"/>
          <w:szCs w:val="24"/>
        </w:rPr>
        <w:t>regresso</w:t>
      </w:r>
      <w:r w:rsidR="00CE11E7">
        <w:rPr>
          <w:rFonts w:ascii="Times New Roman" w:hAnsi="Times New Roman" w:cs="Times New Roman"/>
          <w:sz w:val="24"/>
          <w:szCs w:val="24"/>
        </w:rPr>
        <w:t>r</w:t>
      </w:r>
      <w:r w:rsidRPr="00CE11E7">
        <w:rPr>
          <w:rFonts w:ascii="Times New Roman" w:hAnsi="Times New Roman" w:cs="Times New Roman"/>
          <w:sz w:val="24"/>
          <w:szCs w:val="24"/>
        </w:rPr>
        <w:t xml:space="preserve"> models. </w:t>
      </w:r>
      <m:oMath>
        <m:r>
          <m:rPr>
            <m:sty m:val="p"/>
          </m:rPr>
          <w:rPr>
            <w:rFonts w:ascii="Cambria Math" w:hAnsi="Cambria Math" w:cs="Times New Roman"/>
            <w:sz w:val="24"/>
            <w:szCs w:val="24"/>
          </w:rPr>
          <m:t>x±y</m:t>
        </m:r>
      </m:oMath>
      <w:r w:rsidRPr="00CE11E7">
        <w:rPr>
          <w:rFonts w:ascii="Times New Roman" w:hAnsi="Times New Roman" w:cs="Times New Roman"/>
          <w:sz w:val="24"/>
          <w:szCs w:val="24"/>
        </w:rPr>
        <w:t xml:space="preserve"> means MAE is x with standard deviation y.  </w:t>
      </w:r>
    </w:p>
    <w:tbl>
      <w:tblPr>
        <w:tblStyle w:val="TableGrid"/>
        <w:tblW w:w="0" w:type="auto"/>
        <w:jc w:val="center"/>
        <w:tblLook w:val="04A0" w:firstRow="1" w:lastRow="0" w:firstColumn="1" w:lastColumn="0" w:noHBand="0" w:noVBand="1"/>
      </w:tblPr>
      <w:tblGrid>
        <w:gridCol w:w="1056"/>
        <w:gridCol w:w="1548"/>
        <w:gridCol w:w="4602"/>
      </w:tblGrid>
      <w:tr w:rsidR="008973B4" w14:paraId="7E48F712" w14:textId="7381BCC7" w:rsidTr="00ED1192">
        <w:trPr>
          <w:jc w:val="center"/>
        </w:trPr>
        <w:tc>
          <w:tcPr>
            <w:tcW w:w="0" w:type="auto"/>
          </w:tcPr>
          <w:p w14:paraId="6BB8BFE6" w14:textId="17AF40BB"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Model</w:t>
            </w:r>
          </w:p>
        </w:tc>
        <w:tc>
          <w:tcPr>
            <w:tcW w:w="0" w:type="auto"/>
          </w:tcPr>
          <w:p w14:paraId="29A6C7BA" w14:textId="2EBCFB38"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Performance</w:t>
            </w:r>
          </w:p>
        </w:tc>
        <w:tc>
          <w:tcPr>
            <w:tcW w:w="0" w:type="auto"/>
          </w:tcPr>
          <w:p w14:paraId="53341906" w14:textId="1AF4940A"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Comment</w:t>
            </w:r>
          </w:p>
        </w:tc>
      </w:tr>
      <w:tr w:rsidR="008973B4" w14:paraId="1C879590" w14:textId="10B0E967" w:rsidTr="00ED1192">
        <w:trPr>
          <w:jc w:val="center"/>
        </w:trPr>
        <w:tc>
          <w:tcPr>
            <w:tcW w:w="0" w:type="auto"/>
          </w:tcPr>
          <w:p w14:paraId="503B58D6" w14:textId="3C97BCE9"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S-Model</w:t>
            </w:r>
          </w:p>
        </w:tc>
        <w:tc>
          <w:tcPr>
            <w:tcW w:w="0" w:type="auto"/>
          </w:tcPr>
          <w:p w14:paraId="0FCBE7C8" w14:textId="5774C50C"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 xml:space="preserve">0.949 </w:t>
            </w:r>
            <m:oMath>
              <m:r>
                <m:rPr>
                  <m:sty m:val="p"/>
                </m:rPr>
                <w:rPr>
                  <w:rFonts w:ascii="Cambria Math" w:hAnsi="Cambria Math" w:cs="Times New Roman"/>
                  <w:sz w:val="24"/>
                  <w:szCs w:val="24"/>
                </w:rPr>
                <m:t>±</m:t>
              </m:r>
            </m:oMath>
            <w:r w:rsidRPr="00CE11E7">
              <w:rPr>
                <w:rFonts w:ascii="Times New Roman" w:hAnsi="Times New Roman" w:cs="Times New Roman"/>
                <w:sz w:val="24"/>
                <w:szCs w:val="24"/>
              </w:rPr>
              <w:t xml:space="preserve"> 0.05</w:t>
            </w:r>
          </w:p>
        </w:tc>
        <w:tc>
          <w:tcPr>
            <w:tcW w:w="0" w:type="auto"/>
          </w:tcPr>
          <w:p w14:paraId="6DF6CF4F" w14:textId="3BF36F69"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Applicable for Suction-Lift abstraction points</w:t>
            </w:r>
          </w:p>
        </w:tc>
      </w:tr>
      <w:tr w:rsidR="008973B4" w14:paraId="44985A72" w14:textId="307C0110" w:rsidTr="00ED1192">
        <w:trPr>
          <w:jc w:val="center"/>
        </w:trPr>
        <w:tc>
          <w:tcPr>
            <w:tcW w:w="0" w:type="auto"/>
          </w:tcPr>
          <w:p w14:paraId="36A92B02" w14:textId="1B12AE62"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F-Model</w:t>
            </w:r>
          </w:p>
        </w:tc>
        <w:tc>
          <w:tcPr>
            <w:tcW w:w="0" w:type="auto"/>
          </w:tcPr>
          <w:p w14:paraId="12E3B4B6" w14:textId="036B2273"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4.296 ± 0.707</w:t>
            </w:r>
          </w:p>
        </w:tc>
        <w:tc>
          <w:tcPr>
            <w:tcW w:w="0" w:type="auto"/>
          </w:tcPr>
          <w:p w14:paraId="204183ED" w14:textId="5233B443" w:rsidR="008973B4" w:rsidRPr="00CE11E7" w:rsidRDefault="008973B4" w:rsidP="00C328EF">
            <w:pPr>
              <w:spacing w:after="200" w:line="480" w:lineRule="auto"/>
              <w:jc w:val="center"/>
              <w:rPr>
                <w:rFonts w:ascii="Times New Roman" w:hAnsi="Times New Roman" w:cs="Times New Roman"/>
                <w:sz w:val="24"/>
                <w:szCs w:val="24"/>
              </w:rPr>
            </w:pPr>
            <w:r w:rsidRPr="00CE11E7">
              <w:rPr>
                <w:rFonts w:ascii="Times New Roman" w:hAnsi="Times New Roman" w:cs="Times New Roman"/>
                <w:sz w:val="24"/>
                <w:szCs w:val="24"/>
              </w:rPr>
              <w:t>Applicable for Force-Lift abstraction points</w:t>
            </w:r>
          </w:p>
        </w:tc>
      </w:tr>
    </w:tbl>
    <w:p w14:paraId="62C6C4B2" w14:textId="460CA3F0" w:rsidR="006F7DA0" w:rsidRPr="00B315B8" w:rsidRDefault="006F7DA0" w:rsidP="00C328EF">
      <w:pPr>
        <w:spacing w:line="480" w:lineRule="auto"/>
        <w:jc w:val="both"/>
        <w:rPr>
          <w:rFonts w:ascii="Times New Roman" w:hAnsi="Times New Roman" w:cs="Times New Roman"/>
          <w:sz w:val="24"/>
          <w:szCs w:val="24"/>
        </w:rPr>
      </w:pPr>
    </w:p>
    <w:p w14:paraId="5C36351A" w14:textId="6FFB9A7B" w:rsidR="00B315B8" w:rsidRPr="00947CE9" w:rsidRDefault="00AF3474" w:rsidP="00C328EF">
      <w:pPr>
        <w:pStyle w:val="Heading2"/>
        <w:spacing w:line="480" w:lineRule="auto"/>
        <w:jc w:val="both"/>
        <w:rPr>
          <w:rFonts w:cs="Times New Roman"/>
          <w:szCs w:val="24"/>
        </w:rPr>
      </w:pPr>
      <w:r>
        <w:rPr>
          <w:rFonts w:cs="Times New Roman"/>
          <w:szCs w:val="24"/>
        </w:rPr>
        <w:t>3</w:t>
      </w:r>
      <w:r w:rsidR="00B315B8">
        <w:rPr>
          <w:rFonts w:cs="Times New Roman"/>
          <w:szCs w:val="24"/>
        </w:rPr>
        <w:t>.5 Groundwater</w:t>
      </w:r>
      <w:r w:rsidR="00ED1192">
        <w:rPr>
          <w:rFonts w:cs="Times New Roman"/>
          <w:szCs w:val="24"/>
        </w:rPr>
        <w:t xml:space="preserve"> (technology)</w:t>
      </w:r>
      <w:r w:rsidR="00B315B8">
        <w:rPr>
          <w:rFonts w:cs="Times New Roman"/>
          <w:szCs w:val="24"/>
        </w:rPr>
        <w:t xml:space="preserve"> map</w:t>
      </w:r>
      <w:r w:rsidR="00841CAB">
        <w:rPr>
          <w:rFonts w:cs="Times New Roman"/>
          <w:szCs w:val="24"/>
        </w:rPr>
        <w:t>s</w:t>
      </w:r>
      <w:r w:rsidR="00B315B8">
        <w:rPr>
          <w:rFonts w:cs="Times New Roman"/>
          <w:szCs w:val="24"/>
        </w:rPr>
        <w:t xml:space="preserve"> for Bangladesh</w:t>
      </w:r>
    </w:p>
    <w:p w14:paraId="1ACBBC29" w14:textId="6CF34CC0" w:rsidR="00A135E7" w:rsidRDefault="009132CE" w:rsidP="00BE6D77">
      <w:pPr>
        <w:spacing w:line="480" w:lineRule="auto"/>
        <w:jc w:val="both"/>
        <w:rPr>
          <w:rFonts w:ascii="Times New Roman" w:hAnsi="Times New Roman" w:cs="Times New Roman"/>
          <w:sz w:val="24"/>
          <w:szCs w:val="24"/>
        </w:rPr>
      </w:pPr>
      <w:r>
        <w:rPr>
          <w:rFonts w:ascii="Times New Roman" w:hAnsi="Times New Roman" w:cs="Times New Roman"/>
          <w:sz w:val="24"/>
          <w:szCs w:val="24"/>
        </w:rPr>
        <w:t>With the groundwater abstraction (suction-lift vs. force-lift) classification model at hand</w:t>
      </w:r>
      <w:r w:rsidR="00AF092A">
        <w:rPr>
          <w:rFonts w:ascii="Times New Roman" w:hAnsi="Times New Roman" w:cs="Times New Roman"/>
          <w:sz w:val="24"/>
          <w:szCs w:val="24"/>
        </w:rPr>
        <w:t>,</w:t>
      </w:r>
      <w:r>
        <w:rPr>
          <w:rFonts w:ascii="Times New Roman" w:hAnsi="Times New Roman" w:cs="Times New Roman"/>
          <w:sz w:val="24"/>
          <w:szCs w:val="24"/>
        </w:rPr>
        <w:t xml:space="preserve"> we </w:t>
      </w:r>
      <w:r w:rsidR="00AF092A">
        <w:rPr>
          <w:rFonts w:ascii="Times New Roman" w:hAnsi="Times New Roman" w:cs="Times New Roman"/>
          <w:sz w:val="24"/>
          <w:szCs w:val="24"/>
        </w:rPr>
        <w:t xml:space="preserve">now </w:t>
      </w:r>
      <w:r>
        <w:rPr>
          <w:rFonts w:ascii="Times New Roman" w:hAnsi="Times New Roman" w:cs="Times New Roman"/>
          <w:sz w:val="24"/>
          <w:szCs w:val="24"/>
        </w:rPr>
        <w:t>produce the Ground Water Technology map for whole Bangladesh</w:t>
      </w:r>
      <w:r w:rsidR="00B97FA8">
        <w:rPr>
          <w:rFonts w:ascii="Times New Roman" w:hAnsi="Times New Roman" w:cs="Times New Roman"/>
          <w:sz w:val="24"/>
          <w:szCs w:val="24"/>
        </w:rPr>
        <w:t>, which each point/area of the country is identified as having either suction-lift or force-lift abstraction characteristics</w:t>
      </w:r>
      <w:r>
        <w:rPr>
          <w:rFonts w:ascii="Times New Roman" w:hAnsi="Times New Roman" w:cs="Times New Roman"/>
          <w:sz w:val="24"/>
          <w:szCs w:val="24"/>
        </w:rPr>
        <w:t xml:space="preserve">. To this end, we </w:t>
      </w:r>
      <w:r w:rsidRPr="009132CE">
        <w:rPr>
          <w:rFonts w:ascii="Times New Roman" w:hAnsi="Times New Roman" w:cs="Times New Roman"/>
          <w:sz w:val="24"/>
          <w:szCs w:val="24"/>
        </w:rPr>
        <w:t>divide</w:t>
      </w:r>
      <w:r w:rsidR="003C2482">
        <w:rPr>
          <w:rFonts w:ascii="Times New Roman" w:hAnsi="Times New Roman" w:cs="Times New Roman"/>
          <w:sz w:val="24"/>
          <w:szCs w:val="24"/>
        </w:rPr>
        <w:t>d</w:t>
      </w:r>
      <w:r w:rsidRPr="009132CE">
        <w:rPr>
          <w:rFonts w:ascii="Times New Roman" w:hAnsi="Times New Roman" w:cs="Times New Roman"/>
          <w:sz w:val="24"/>
          <w:szCs w:val="24"/>
        </w:rPr>
        <w:t xml:space="preserve"> </w:t>
      </w:r>
      <w:r>
        <w:rPr>
          <w:rFonts w:ascii="Times New Roman" w:hAnsi="Times New Roman" w:cs="Times New Roman"/>
          <w:sz w:val="24"/>
          <w:szCs w:val="24"/>
        </w:rPr>
        <w:t>B</w:t>
      </w:r>
      <w:r w:rsidRPr="009132CE">
        <w:rPr>
          <w:rFonts w:ascii="Times New Roman" w:hAnsi="Times New Roman" w:cs="Times New Roman"/>
          <w:sz w:val="24"/>
          <w:szCs w:val="24"/>
        </w:rPr>
        <w:t xml:space="preserve">angladesh </w:t>
      </w:r>
      <w:r>
        <w:rPr>
          <w:rFonts w:ascii="Times New Roman" w:hAnsi="Times New Roman" w:cs="Times New Roman"/>
          <w:sz w:val="24"/>
          <w:szCs w:val="24"/>
        </w:rPr>
        <w:t>into</w:t>
      </w:r>
      <w:r w:rsidRPr="009132CE">
        <w:rPr>
          <w:rFonts w:ascii="Times New Roman" w:hAnsi="Times New Roman" w:cs="Times New Roman"/>
          <w:sz w:val="24"/>
          <w:szCs w:val="24"/>
        </w:rPr>
        <w:t xml:space="preserve"> </w:t>
      </w:r>
      <w:r w:rsidR="00650374">
        <w:rPr>
          <w:rFonts w:ascii="Times New Roman" w:hAnsi="Times New Roman" w:cs="Times New Roman"/>
          <w:sz w:val="24"/>
          <w:szCs w:val="24"/>
        </w:rPr>
        <w:t>2</w:t>
      </w:r>
      <w:r>
        <w:rPr>
          <w:rFonts w:ascii="Times New Roman" w:hAnsi="Times New Roman" w:cs="Times New Roman"/>
          <w:sz w:val="24"/>
          <w:szCs w:val="24"/>
        </w:rPr>
        <w:sym w:font="Symbol" w:char="F0B4"/>
      </w:r>
      <w:r w:rsidR="00650374">
        <w:rPr>
          <w:rFonts w:ascii="Times New Roman" w:hAnsi="Times New Roman" w:cs="Times New Roman"/>
          <w:sz w:val="24"/>
          <w:szCs w:val="24"/>
        </w:rPr>
        <w:t>2</w:t>
      </w:r>
      <w:r w:rsidRPr="009132CE">
        <w:rPr>
          <w:rFonts w:ascii="Times New Roman" w:hAnsi="Times New Roman" w:cs="Times New Roman"/>
          <w:sz w:val="24"/>
          <w:szCs w:val="24"/>
        </w:rPr>
        <w:t>km</w:t>
      </w:r>
      <w:r>
        <w:rPr>
          <w:rFonts w:ascii="Times New Roman" w:hAnsi="Times New Roman" w:cs="Times New Roman"/>
          <w:sz w:val="24"/>
          <w:szCs w:val="24"/>
        </w:rPr>
        <w:t xml:space="preserve"> </w:t>
      </w:r>
      <w:r w:rsidR="003C2482">
        <w:rPr>
          <w:rFonts w:ascii="Times New Roman" w:hAnsi="Times New Roman" w:cs="Times New Roman"/>
          <w:sz w:val="24"/>
          <w:szCs w:val="24"/>
        </w:rPr>
        <w:t xml:space="preserve">resolution grid </w:t>
      </w:r>
      <w:r w:rsidR="00CD4A9D">
        <w:rPr>
          <w:rFonts w:ascii="Times New Roman" w:hAnsi="Times New Roman" w:cs="Times New Roman"/>
          <w:sz w:val="24"/>
          <w:szCs w:val="24"/>
        </w:rPr>
        <w:t xml:space="preserve">as </w:t>
      </w:r>
      <w:r w:rsidR="004E0768" w:rsidRPr="004E0768">
        <w:rPr>
          <w:rFonts w:ascii="Times New Roman" w:hAnsi="Times New Roman" w:cs="Times New Roman"/>
          <w:sz w:val="24"/>
          <w:szCs w:val="24"/>
        </w:rPr>
        <w:t>Brammer</w:t>
      </w:r>
      <w:r w:rsidR="00CD4A9D">
        <w:rPr>
          <w:rFonts w:ascii="Times New Roman" w:hAnsi="Times New Roman" w:cs="Times New Roman"/>
          <w:sz w:val="24"/>
          <w:szCs w:val="24"/>
        </w:rPr>
        <w:t xml:space="preserve"> </w:t>
      </w:r>
      <w:r w:rsidR="00650374">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{"citationItems":[{"id":"ITEM-1","itemData":{"ISBN":"9845060498","author":[{"dropping-particle":"","family":"Brammer","given":"Hugh","non-dropping-particle":"","parse-names":false,"suffix":""}],"id":"ITEM-1","issued":{"date-parts":[["2012"]]},"publisher":"The University Press Ltd","title":"Physical geography of Bangladesh","type":"book"},"uris":["http://www.mendeley.com/documents/?uuid=d3225120-0742-41cc-8d53-f01a9487c041","http://www.mendeley.com/documents/?uuid=607aa259-a93c-4e8a-a422-7945316c6646"]}],"mendeley":{"formattedCitation":"(Brammer, 2012)","manualFormatting":"(2012)","plainTextFormattedCitation":"(Brammer, 2012)","previouslyFormattedCitation":"(Brammer, 2012)"},"properties":{"noteIndex":0},"schema":"https://github.com/citation-style-language/schema/raw/master/csl-citation.json"}</w:instrText>
      </w:r>
      <w:r w:rsidR="00650374">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(2012)</w:t>
      </w:r>
      <w:r w:rsidR="00650374">
        <w:rPr>
          <w:rFonts w:ascii="Times New Roman" w:hAnsi="Times New Roman" w:cs="Times New Roman"/>
          <w:sz w:val="24"/>
          <w:szCs w:val="24"/>
        </w:rPr>
        <w:fldChar w:fldCharType="end"/>
      </w:r>
      <w:r w:rsidR="00650374">
        <w:rPr>
          <w:rFonts w:ascii="Times New Roman" w:hAnsi="Times New Roman" w:cs="Times New Roman"/>
          <w:sz w:val="24"/>
          <w:szCs w:val="24"/>
        </w:rPr>
        <w:t xml:space="preserve"> </w:t>
      </w:r>
      <w:r w:rsidR="00F2735C">
        <w:rPr>
          <w:rFonts w:ascii="Times New Roman" w:hAnsi="Times New Roman" w:cs="Times New Roman"/>
          <w:sz w:val="24"/>
          <w:szCs w:val="24"/>
        </w:rPr>
        <w:t>reports</w:t>
      </w:r>
      <w:r w:rsidR="00CD4A9D">
        <w:rPr>
          <w:rFonts w:ascii="Times New Roman" w:hAnsi="Times New Roman" w:cs="Times New Roman"/>
          <w:sz w:val="24"/>
          <w:szCs w:val="24"/>
        </w:rPr>
        <w:t xml:space="preserve"> </w:t>
      </w:r>
      <w:r w:rsidR="00F2735C">
        <w:rPr>
          <w:rFonts w:ascii="Times New Roman" w:hAnsi="Times New Roman" w:cs="Times New Roman"/>
          <w:sz w:val="24"/>
          <w:szCs w:val="24"/>
        </w:rPr>
        <w:t xml:space="preserve">that, in Bangladesh, there is minimal </w:t>
      </w:r>
      <w:r w:rsidR="00CD4A9D">
        <w:rPr>
          <w:rFonts w:ascii="Times New Roman" w:hAnsi="Times New Roman" w:cs="Times New Roman"/>
          <w:sz w:val="24"/>
          <w:szCs w:val="24"/>
        </w:rPr>
        <w:t xml:space="preserve">hydrogeological variation </w:t>
      </w:r>
      <w:r w:rsidR="00F2735C">
        <w:rPr>
          <w:rFonts w:ascii="Times New Roman" w:hAnsi="Times New Roman" w:cs="Times New Roman"/>
          <w:sz w:val="24"/>
          <w:szCs w:val="24"/>
        </w:rPr>
        <w:t>with</w:t>
      </w:r>
      <w:r w:rsidR="004E0768">
        <w:rPr>
          <w:rFonts w:ascii="Times New Roman" w:hAnsi="Times New Roman" w:cs="Times New Roman"/>
          <w:sz w:val="24"/>
          <w:szCs w:val="24"/>
        </w:rPr>
        <w:t>in such a grid</w:t>
      </w:r>
      <w:r w:rsidR="00CD4A9D">
        <w:rPr>
          <w:rFonts w:ascii="Times New Roman" w:hAnsi="Times New Roman" w:cs="Times New Roman"/>
          <w:sz w:val="24"/>
          <w:szCs w:val="24"/>
        </w:rPr>
        <w:t xml:space="preserve">.  Here, </w:t>
      </w:r>
      <w:r w:rsidR="003C2482">
        <w:rPr>
          <w:rFonts w:ascii="Times New Roman" w:hAnsi="Times New Roman" w:cs="Times New Roman"/>
          <w:sz w:val="24"/>
          <w:szCs w:val="24"/>
        </w:rPr>
        <w:t xml:space="preserve">the center point of each grid was </w:t>
      </w:r>
      <w:r w:rsidR="00A647B3">
        <w:rPr>
          <w:rFonts w:ascii="Times New Roman" w:hAnsi="Times New Roman" w:cs="Times New Roman"/>
          <w:sz w:val="24"/>
          <w:szCs w:val="24"/>
        </w:rPr>
        <w:t xml:space="preserve">used to extract the HGFs </w:t>
      </w:r>
      <w:r w:rsidR="00A647B3" w:rsidRPr="00997D83">
        <w:rPr>
          <w:rFonts w:ascii="Times New Roman" w:hAnsi="Times New Roman" w:cs="Times New Roman"/>
          <w:sz w:val="24"/>
          <w:szCs w:val="24"/>
        </w:rPr>
        <w:t>values</w:t>
      </w:r>
      <w:r w:rsidR="003C2482" w:rsidRPr="00997D83">
        <w:rPr>
          <w:rFonts w:ascii="Times New Roman" w:hAnsi="Times New Roman" w:cs="Times New Roman"/>
          <w:sz w:val="24"/>
          <w:szCs w:val="24"/>
        </w:rPr>
        <w:t>.</w:t>
      </w:r>
      <w:r w:rsidR="00632489">
        <w:rPr>
          <w:rFonts w:ascii="Times New Roman" w:hAnsi="Times New Roman" w:cs="Times New Roman"/>
          <w:sz w:val="24"/>
          <w:szCs w:val="24"/>
        </w:rPr>
        <w:t xml:space="preserve"> </w:t>
      </w:r>
      <w:r w:rsidR="00997D83" w:rsidRPr="00997D83">
        <w:rPr>
          <w:rFonts w:ascii="Times New Roman" w:hAnsi="Times New Roman" w:cs="Times New Roman"/>
          <w:sz w:val="24"/>
          <w:szCs w:val="24"/>
        </w:rPr>
        <w:t xml:space="preserve">The extracted HGFs values are </w:t>
      </w:r>
      <w:r w:rsidR="00997D83">
        <w:rPr>
          <w:rFonts w:ascii="Times New Roman" w:hAnsi="Times New Roman" w:cs="Times New Roman"/>
          <w:sz w:val="24"/>
          <w:szCs w:val="24"/>
        </w:rPr>
        <w:t>particularly chosen from</w:t>
      </w:r>
      <w:r w:rsidR="00997D83" w:rsidRPr="00997D83">
        <w:rPr>
          <w:rFonts w:ascii="Times New Roman" w:hAnsi="Times New Roman" w:cs="Times New Roman"/>
          <w:sz w:val="24"/>
          <w:szCs w:val="24"/>
        </w:rPr>
        <w:t xml:space="preserve"> the majority </w:t>
      </w:r>
      <w:r w:rsidR="00997D83">
        <w:rPr>
          <w:rFonts w:ascii="Times New Roman" w:hAnsi="Times New Roman" w:cs="Times New Roman"/>
          <w:sz w:val="24"/>
          <w:szCs w:val="24"/>
        </w:rPr>
        <w:t xml:space="preserve">categorical </w:t>
      </w:r>
      <w:r w:rsidR="00997D83" w:rsidRPr="00997D83">
        <w:rPr>
          <w:rFonts w:ascii="Times New Roman" w:hAnsi="Times New Roman" w:cs="Times New Roman"/>
          <w:sz w:val="24"/>
          <w:szCs w:val="24"/>
        </w:rPr>
        <w:t>class</w:t>
      </w:r>
      <w:r w:rsidR="00997D83">
        <w:rPr>
          <w:rFonts w:ascii="Times New Roman" w:hAnsi="Times New Roman" w:cs="Times New Roman"/>
          <w:sz w:val="24"/>
          <w:szCs w:val="24"/>
        </w:rPr>
        <w:t>ification</w:t>
      </w:r>
      <w:r w:rsidR="00997D83" w:rsidRPr="00997D83">
        <w:rPr>
          <w:rFonts w:ascii="Times New Roman" w:hAnsi="Times New Roman" w:cs="Times New Roman"/>
          <w:sz w:val="24"/>
          <w:szCs w:val="24"/>
        </w:rPr>
        <w:t xml:space="preserve"> of every </w:t>
      </w:r>
      <w:r w:rsidR="00997D83">
        <w:rPr>
          <w:rFonts w:ascii="Times New Roman" w:hAnsi="Times New Roman" w:cs="Times New Roman"/>
          <w:sz w:val="24"/>
          <w:szCs w:val="24"/>
        </w:rPr>
        <w:t xml:space="preserve">2x2km </w:t>
      </w:r>
      <w:r w:rsidR="00997D83" w:rsidRPr="00997D83">
        <w:rPr>
          <w:rFonts w:ascii="Times New Roman" w:hAnsi="Times New Roman" w:cs="Times New Roman"/>
          <w:sz w:val="24"/>
          <w:szCs w:val="24"/>
        </w:rPr>
        <w:t>grid</w:t>
      </w:r>
      <w:r w:rsidR="00997D83">
        <w:rPr>
          <w:rFonts w:ascii="Times New Roman" w:hAnsi="Times New Roman" w:cs="Times New Roman"/>
          <w:sz w:val="24"/>
          <w:szCs w:val="24"/>
        </w:rPr>
        <w:t xml:space="preserve"> using t</w:t>
      </w:r>
      <w:r w:rsidR="00997D83" w:rsidRPr="00997D83">
        <w:rPr>
          <w:rFonts w:ascii="Times New Roman" w:hAnsi="Times New Roman" w:cs="Times New Roman"/>
          <w:sz w:val="24"/>
          <w:szCs w:val="24"/>
        </w:rPr>
        <w:t>he majority statistical technique</w:t>
      </w:r>
      <w:r w:rsidR="00997D83">
        <w:rPr>
          <w:rFonts w:ascii="Times New Roman" w:hAnsi="Times New Roman" w:cs="Times New Roman"/>
          <w:sz w:val="24"/>
          <w:szCs w:val="24"/>
        </w:rPr>
        <w:t xml:space="preserve"> known as</w:t>
      </w:r>
      <w:r w:rsidR="00997D83" w:rsidRPr="00997D83">
        <w:rPr>
          <w:rFonts w:ascii="Times New Roman" w:hAnsi="Times New Roman" w:cs="Times New Roman"/>
          <w:sz w:val="24"/>
          <w:szCs w:val="24"/>
        </w:rPr>
        <w:t xml:space="preserve"> zonal statistics tool in ArcGIS</w:t>
      </w:r>
      <w:r w:rsidR="00997D83">
        <w:rPr>
          <w:rFonts w:ascii="Times New Roman" w:hAnsi="Times New Roman" w:cs="Times New Roman"/>
          <w:sz w:val="24"/>
          <w:szCs w:val="24"/>
        </w:rPr>
        <w:t xml:space="preserve"> platform</w:t>
      </w:r>
      <w:r w:rsidR="00997D83" w:rsidRPr="00997D83">
        <w:rPr>
          <w:rFonts w:ascii="Times New Roman" w:hAnsi="Times New Roman" w:cs="Times New Roman"/>
          <w:sz w:val="24"/>
          <w:szCs w:val="24"/>
        </w:rPr>
        <w:t>.</w:t>
      </w:r>
      <w:r w:rsidR="00997D83">
        <w:rPr>
          <w:rFonts w:ascii="Times New Roman" w:hAnsi="Times New Roman" w:cs="Times New Roman"/>
          <w:sz w:val="24"/>
          <w:szCs w:val="24"/>
        </w:rPr>
        <w:t xml:space="preserve"> </w:t>
      </w:r>
      <w:r w:rsidR="00632489">
        <w:rPr>
          <w:rFonts w:ascii="Times New Roman" w:hAnsi="Times New Roman" w:cs="Times New Roman"/>
          <w:sz w:val="24"/>
          <w:szCs w:val="24"/>
        </w:rPr>
        <w:t>In fact, we do not need all the HGFs values</w:t>
      </w:r>
      <w:r w:rsidR="00AF092A">
        <w:rPr>
          <w:rFonts w:ascii="Times New Roman" w:hAnsi="Times New Roman" w:cs="Times New Roman"/>
          <w:sz w:val="24"/>
          <w:szCs w:val="24"/>
        </w:rPr>
        <w:t xml:space="preserve">, we only use the top ranked 4 features (c.f. Figure </w:t>
      </w:r>
      <w:r w:rsidR="00967A15">
        <w:rPr>
          <w:rFonts w:ascii="Times New Roman" w:hAnsi="Times New Roman" w:cs="Times New Roman"/>
          <w:sz w:val="24"/>
          <w:szCs w:val="24"/>
        </w:rPr>
        <w:t>3</w:t>
      </w:r>
      <w:r w:rsidR="00AF092A">
        <w:rPr>
          <w:rFonts w:ascii="Times New Roman" w:hAnsi="Times New Roman" w:cs="Times New Roman"/>
          <w:sz w:val="24"/>
          <w:szCs w:val="24"/>
        </w:rPr>
        <w:t xml:space="preserve">), namely, </w:t>
      </w:r>
      <w:r w:rsidR="00AF092A" w:rsidRPr="00B315B8">
        <w:rPr>
          <w:rFonts w:ascii="Times New Roman" w:hAnsi="Times New Roman" w:cs="Times New Roman"/>
          <w:sz w:val="24"/>
          <w:szCs w:val="24"/>
        </w:rPr>
        <w:t xml:space="preserve">digital elevation </w:t>
      </w:r>
      <w:r w:rsidR="00AF092A" w:rsidRPr="00B315B8">
        <w:rPr>
          <w:rFonts w:ascii="Times New Roman" w:hAnsi="Times New Roman" w:cs="Times New Roman"/>
          <w:sz w:val="24"/>
          <w:szCs w:val="24"/>
        </w:rPr>
        <w:lastRenderedPageBreak/>
        <w:t>model</w:t>
      </w:r>
      <w:r w:rsidR="00AF092A">
        <w:rPr>
          <w:rFonts w:ascii="Times New Roman" w:hAnsi="Times New Roman" w:cs="Times New Roman"/>
          <w:sz w:val="24"/>
          <w:szCs w:val="24"/>
        </w:rPr>
        <w:t xml:space="preserve"> (DEM)</w:t>
      </w:r>
      <w:r w:rsidR="00AF092A" w:rsidRPr="00B315B8">
        <w:rPr>
          <w:rFonts w:ascii="Times New Roman" w:hAnsi="Times New Roman" w:cs="Times New Roman"/>
          <w:sz w:val="24"/>
          <w:szCs w:val="24"/>
        </w:rPr>
        <w:t>,</w:t>
      </w:r>
      <w:r w:rsidR="00AF092A">
        <w:rPr>
          <w:rFonts w:ascii="Times New Roman" w:hAnsi="Times New Roman" w:cs="Times New Roman"/>
          <w:sz w:val="24"/>
          <w:szCs w:val="24"/>
        </w:rPr>
        <w:t xml:space="preserve"> </w:t>
      </w:r>
      <w:r w:rsidR="00AF092A" w:rsidRPr="00B315B8">
        <w:rPr>
          <w:rFonts w:ascii="Times New Roman" w:hAnsi="Times New Roman" w:cs="Times New Roman"/>
          <w:sz w:val="24"/>
          <w:szCs w:val="24"/>
        </w:rPr>
        <w:t>specific yield</w:t>
      </w:r>
      <w:r w:rsidR="00AF092A">
        <w:rPr>
          <w:rFonts w:ascii="Times New Roman" w:hAnsi="Times New Roman" w:cs="Times New Roman"/>
          <w:sz w:val="24"/>
          <w:szCs w:val="24"/>
        </w:rPr>
        <w:t xml:space="preserve"> (Sy)</w:t>
      </w:r>
      <w:r w:rsidR="00AF092A" w:rsidRPr="00B315B8">
        <w:rPr>
          <w:rFonts w:ascii="Times New Roman" w:hAnsi="Times New Roman" w:cs="Times New Roman"/>
          <w:sz w:val="24"/>
          <w:szCs w:val="24"/>
        </w:rPr>
        <w:t>, lithology and drainage density</w:t>
      </w:r>
      <w:r w:rsidR="00AF092A">
        <w:rPr>
          <w:rFonts w:ascii="Times New Roman" w:hAnsi="Times New Roman" w:cs="Times New Roman"/>
          <w:sz w:val="24"/>
          <w:szCs w:val="24"/>
        </w:rPr>
        <w:t xml:space="preserve"> (notably, if we decide to run the SVM model we would also need TRI). Subsequently, we </w:t>
      </w:r>
      <w:r w:rsidR="00ED1192">
        <w:rPr>
          <w:rFonts w:ascii="Times New Roman" w:hAnsi="Times New Roman" w:cs="Times New Roman"/>
          <w:sz w:val="24"/>
          <w:szCs w:val="24"/>
        </w:rPr>
        <w:t xml:space="preserve">have </w:t>
      </w:r>
      <w:r w:rsidR="00AF092A">
        <w:rPr>
          <w:rFonts w:ascii="Times New Roman" w:hAnsi="Times New Roman" w:cs="Times New Roman"/>
          <w:sz w:val="24"/>
          <w:szCs w:val="24"/>
        </w:rPr>
        <w:t>run</w:t>
      </w:r>
      <w:r w:rsidR="00ED1192">
        <w:rPr>
          <w:rFonts w:ascii="Times New Roman" w:hAnsi="Times New Roman" w:cs="Times New Roman"/>
          <w:sz w:val="24"/>
          <w:szCs w:val="24"/>
        </w:rPr>
        <w:t xml:space="preserve"> our Random Forest classification model to produce the Groundwater Technology map for Bangladesh (Figure </w:t>
      </w:r>
      <w:r w:rsidR="00BE6D77">
        <w:rPr>
          <w:rFonts w:ascii="Times New Roman" w:hAnsi="Times New Roman" w:cs="Times New Roman"/>
          <w:sz w:val="24"/>
          <w:szCs w:val="24"/>
        </w:rPr>
        <w:t>6</w:t>
      </w:r>
      <w:r w:rsidR="00ED1192">
        <w:rPr>
          <w:rFonts w:ascii="Times New Roman" w:hAnsi="Times New Roman" w:cs="Times New Roman"/>
          <w:sz w:val="24"/>
          <w:szCs w:val="24"/>
        </w:rPr>
        <w:t>).</w:t>
      </w:r>
      <w:r w:rsidR="00A135E7">
        <w:rPr>
          <w:rFonts w:ascii="Times New Roman" w:hAnsi="Times New Roman" w:cs="Times New Roman"/>
          <w:sz w:val="24"/>
          <w:szCs w:val="24"/>
        </w:rPr>
        <w:t xml:space="preserve"> We have also produced a map where the groundwater level values are presented. To this end, we have used our Random Forest Regressor models (i.e., S-Model and F-Model) in combination with our Random Forest Classification model as follows. As has been presented in Figure </w:t>
      </w:r>
      <w:r w:rsidR="00BE6D77">
        <w:rPr>
          <w:rFonts w:ascii="Times New Roman" w:hAnsi="Times New Roman" w:cs="Times New Roman"/>
          <w:sz w:val="24"/>
          <w:szCs w:val="24"/>
        </w:rPr>
        <w:t>6</w:t>
      </w:r>
      <w:r w:rsidR="00A135E7">
        <w:rPr>
          <w:rFonts w:ascii="Times New Roman" w:hAnsi="Times New Roman" w:cs="Times New Roman"/>
          <w:sz w:val="24"/>
          <w:szCs w:val="24"/>
        </w:rPr>
        <w:t>, our Random Forest Classification model has predicted each 2×2km</w:t>
      </w:r>
      <w:r w:rsidR="00A135E7" w:rsidRPr="009132CE">
        <w:rPr>
          <w:rFonts w:ascii="Times New Roman" w:hAnsi="Times New Roman" w:cs="Times New Roman"/>
          <w:sz w:val="24"/>
          <w:szCs w:val="24"/>
        </w:rPr>
        <w:t xml:space="preserve"> resolution point</w:t>
      </w:r>
      <w:r w:rsidR="00A135E7">
        <w:rPr>
          <w:rFonts w:ascii="Times New Roman" w:hAnsi="Times New Roman" w:cs="Times New Roman"/>
          <w:sz w:val="24"/>
          <w:szCs w:val="24"/>
        </w:rPr>
        <w:t xml:space="preserve"> as either S (Suction-mode) or F (Force-mode). If a 2×2km resolution point is labelled as S, we predict the value of GWL using the S-Model and otherwise (i.e., if it is labelled as F) we use the F-Model. Figure </w:t>
      </w:r>
      <w:r w:rsidR="00BE6D77">
        <w:rPr>
          <w:rFonts w:ascii="Times New Roman" w:hAnsi="Times New Roman" w:cs="Times New Roman"/>
          <w:sz w:val="24"/>
          <w:szCs w:val="24"/>
        </w:rPr>
        <w:t>7</w:t>
      </w:r>
      <w:r w:rsidR="00A135E7">
        <w:rPr>
          <w:rFonts w:ascii="Times New Roman" w:hAnsi="Times New Roman" w:cs="Times New Roman"/>
          <w:sz w:val="24"/>
          <w:szCs w:val="24"/>
        </w:rPr>
        <w:t xml:space="preserve"> presents the resulting map (GW-Map).</w:t>
      </w:r>
    </w:p>
    <w:p w14:paraId="6CCD185B" w14:textId="4DDAD38F" w:rsidR="00A135E7" w:rsidRPr="00947CE9" w:rsidRDefault="00AF3474" w:rsidP="00A135E7">
      <w:pPr>
        <w:pStyle w:val="Heading1"/>
        <w:spacing w:line="480" w:lineRule="auto"/>
        <w:jc w:val="both"/>
        <w:rPr>
          <w:rFonts w:cs="Times New Roman"/>
          <w:sz w:val="24"/>
          <w:szCs w:val="24"/>
        </w:rPr>
      </w:pPr>
      <w:r>
        <w:rPr>
          <w:rFonts w:cs="Times New Roman"/>
          <w:sz w:val="24"/>
          <w:szCs w:val="24"/>
        </w:rPr>
        <w:t>4</w:t>
      </w:r>
      <w:r w:rsidR="00A135E7" w:rsidRPr="00947CE9">
        <w:rPr>
          <w:rFonts w:cs="Times New Roman"/>
          <w:sz w:val="24"/>
          <w:szCs w:val="24"/>
        </w:rPr>
        <w:t>. Discussion</w:t>
      </w:r>
      <w:r w:rsidR="00A135E7">
        <w:rPr>
          <w:rFonts w:cs="Times New Roman"/>
          <w:sz w:val="24"/>
          <w:szCs w:val="24"/>
        </w:rPr>
        <w:t>s</w:t>
      </w:r>
      <w:r w:rsidR="00A135E7" w:rsidRPr="00947CE9">
        <w:rPr>
          <w:rFonts w:cs="Times New Roman"/>
          <w:sz w:val="24"/>
          <w:szCs w:val="24"/>
        </w:rPr>
        <w:t xml:space="preserve"> </w:t>
      </w:r>
    </w:p>
    <w:p w14:paraId="1F47F81A" w14:textId="4BA71047" w:rsidR="00A135E7" w:rsidRDefault="00A135E7" w:rsidP="00C803C5">
      <w:pPr>
        <w:spacing w:line="480" w:lineRule="auto"/>
        <w:jc w:val="both"/>
        <w:rPr>
          <w:rFonts w:ascii="Times New Roman" w:hAnsi="Times New Roman" w:cs="Times New Roman"/>
          <w:sz w:val="24"/>
          <w:szCs w:val="24"/>
        </w:rPr>
      </w:pPr>
      <w:r>
        <w:rPr>
          <w:rFonts w:ascii="Times New Roman" w:hAnsi="Times New Roman" w:cs="Times New Roman"/>
          <w:sz w:val="24"/>
          <w:szCs w:val="24"/>
        </w:rPr>
        <w:t>High resolution quality d</w:t>
      </w:r>
      <w:r w:rsidRPr="006C539B">
        <w:rPr>
          <w:rFonts w:ascii="Times New Roman" w:hAnsi="Times New Roman" w:cs="Times New Roman"/>
          <w:sz w:val="24"/>
          <w:szCs w:val="24"/>
        </w:rPr>
        <w:t xml:space="preserve">ata </w:t>
      </w:r>
      <w:r>
        <w:rPr>
          <w:rFonts w:ascii="Times New Roman" w:hAnsi="Times New Roman" w:cs="Times New Roman"/>
          <w:sz w:val="24"/>
          <w:szCs w:val="24"/>
        </w:rPr>
        <w:t>i</w:t>
      </w:r>
      <w:r w:rsidRPr="006C539B">
        <w:rPr>
          <w:rFonts w:ascii="Times New Roman" w:hAnsi="Times New Roman" w:cs="Times New Roman"/>
          <w:sz w:val="24"/>
          <w:szCs w:val="24"/>
        </w:rPr>
        <w:t xml:space="preserve">s </w:t>
      </w:r>
      <w:r w:rsidR="009D2190">
        <w:rPr>
          <w:rFonts w:ascii="Times New Roman" w:hAnsi="Times New Roman" w:cs="Times New Roman"/>
          <w:sz w:val="24"/>
          <w:szCs w:val="24"/>
        </w:rPr>
        <w:t>a prerequisite</w:t>
      </w:r>
      <w:r w:rsidRPr="006C539B">
        <w:rPr>
          <w:rFonts w:ascii="Times New Roman" w:hAnsi="Times New Roman" w:cs="Times New Roman"/>
          <w:sz w:val="24"/>
          <w:szCs w:val="24"/>
        </w:rPr>
        <w:t xml:space="preserve"> for </w:t>
      </w:r>
      <w:r>
        <w:rPr>
          <w:rFonts w:ascii="Times New Roman" w:hAnsi="Times New Roman" w:cs="Times New Roman"/>
          <w:sz w:val="24"/>
          <w:szCs w:val="24"/>
        </w:rPr>
        <w:t xml:space="preserve">proper </w:t>
      </w:r>
      <w:r w:rsidRPr="006C539B">
        <w:rPr>
          <w:rFonts w:ascii="Times New Roman" w:hAnsi="Times New Roman" w:cs="Times New Roman"/>
          <w:sz w:val="24"/>
          <w:szCs w:val="24"/>
        </w:rPr>
        <w:t>planning</w:t>
      </w:r>
      <w:r>
        <w:rPr>
          <w:rFonts w:ascii="Times New Roman" w:hAnsi="Times New Roman" w:cs="Times New Roman"/>
          <w:sz w:val="24"/>
          <w:szCs w:val="24"/>
        </w:rPr>
        <w:t xml:space="preserve"> </w:t>
      </w:r>
      <w:r w:rsidR="009D2190">
        <w:rPr>
          <w:rFonts w:ascii="Times New Roman" w:hAnsi="Times New Roman" w:cs="Times New Roman"/>
          <w:sz w:val="24"/>
          <w:szCs w:val="24"/>
        </w:rPr>
        <w:t xml:space="preserve">and designing </w:t>
      </w:r>
      <w:r w:rsidRPr="006C539B">
        <w:rPr>
          <w:rFonts w:ascii="Times New Roman" w:hAnsi="Times New Roman" w:cs="Times New Roman"/>
          <w:sz w:val="24"/>
          <w:szCs w:val="24"/>
        </w:rPr>
        <w:t>in any sector</w:t>
      </w:r>
      <w:r>
        <w:rPr>
          <w:rFonts w:ascii="Times New Roman" w:hAnsi="Times New Roman" w:cs="Times New Roman"/>
          <w:sz w:val="24"/>
          <w:szCs w:val="24"/>
        </w:rPr>
        <w:t>. To this end,</w:t>
      </w:r>
      <w:r w:rsidRPr="006C539B">
        <w:rPr>
          <w:rFonts w:ascii="Times New Roman" w:hAnsi="Times New Roman" w:cs="Times New Roman"/>
          <w:sz w:val="24"/>
          <w:szCs w:val="24"/>
        </w:rPr>
        <w:t xml:space="preserve"> hydrological data collected by BWDB is </w:t>
      </w:r>
      <w:r>
        <w:rPr>
          <w:rFonts w:ascii="Times New Roman" w:hAnsi="Times New Roman" w:cs="Times New Roman"/>
          <w:sz w:val="24"/>
          <w:szCs w:val="24"/>
        </w:rPr>
        <w:t xml:space="preserve">definitely </w:t>
      </w:r>
      <w:r w:rsidRPr="006C539B">
        <w:rPr>
          <w:rFonts w:ascii="Times New Roman" w:hAnsi="Times New Roman" w:cs="Times New Roman"/>
          <w:sz w:val="24"/>
          <w:szCs w:val="24"/>
        </w:rPr>
        <w:t xml:space="preserve">useful for sustainable water management in Bangladesh. </w:t>
      </w:r>
      <w:r w:rsidR="00FF2D11">
        <w:rPr>
          <w:rFonts w:ascii="Times New Roman" w:hAnsi="Times New Roman" w:cs="Times New Roman"/>
          <w:sz w:val="24"/>
          <w:szCs w:val="24"/>
        </w:rPr>
        <w:t xml:space="preserve">However, the pertinent question in this regard is whether the </w:t>
      </w:r>
      <w:r w:rsidR="00FF2D11" w:rsidRPr="006C539B">
        <w:rPr>
          <w:rFonts w:ascii="Times New Roman" w:hAnsi="Times New Roman" w:cs="Times New Roman"/>
          <w:sz w:val="24"/>
          <w:szCs w:val="24"/>
        </w:rPr>
        <w:t xml:space="preserve">hydrological data collection network density </w:t>
      </w:r>
      <w:r w:rsidR="00FF2D11">
        <w:rPr>
          <w:rFonts w:ascii="Times New Roman" w:hAnsi="Times New Roman" w:cs="Times New Roman"/>
          <w:sz w:val="24"/>
          <w:szCs w:val="24"/>
        </w:rPr>
        <w:t xml:space="preserve">for the area under consideration </w:t>
      </w:r>
      <w:r w:rsidR="00FF2D11" w:rsidRPr="006C539B">
        <w:rPr>
          <w:rFonts w:ascii="Times New Roman" w:hAnsi="Times New Roman" w:cs="Times New Roman"/>
          <w:sz w:val="24"/>
          <w:szCs w:val="24"/>
        </w:rPr>
        <w:t>satisf</w:t>
      </w:r>
      <w:r w:rsidR="00FF2D11">
        <w:rPr>
          <w:rFonts w:ascii="Times New Roman" w:hAnsi="Times New Roman" w:cs="Times New Roman"/>
          <w:sz w:val="24"/>
          <w:szCs w:val="24"/>
        </w:rPr>
        <w:t>ies</w:t>
      </w:r>
      <w:r w:rsidR="00FF2D11" w:rsidRPr="006C539B">
        <w:rPr>
          <w:rFonts w:ascii="Times New Roman" w:hAnsi="Times New Roman" w:cs="Times New Roman"/>
          <w:sz w:val="24"/>
          <w:szCs w:val="24"/>
        </w:rPr>
        <w:t xml:space="preserve"> the standard resolution</w:t>
      </w:r>
      <w:r w:rsidR="00C803C5">
        <w:rPr>
          <w:rFonts w:ascii="Times New Roman" w:hAnsi="Times New Roman" w:cs="Times New Roman"/>
          <w:sz w:val="24"/>
          <w:szCs w:val="24"/>
        </w:rPr>
        <w:t>. For Bangladesh, this is certainly lackng:</w:t>
      </w:r>
      <w:r w:rsidRPr="006C539B">
        <w:rPr>
          <w:rFonts w:ascii="Times New Roman" w:hAnsi="Times New Roman" w:cs="Times New Roman"/>
          <w:sz w:val="24"/>
          <w:szCs w:val="24"/>
        </w:rPr>
        <w:t xml:space="preserve"> </w:t>
      </w:r>
      <w:r>
        <w:rPr>
          <w:rFonts w:ascii="Times New Roman" w:hAnsi="Times New Roman" w:cs="Times New Roman"/>
          <w:sz w:val="24"/>
          <w:szCs w:val="24"/>
        </w:rPr>
        <w:t>r</w:t>
      </w:r>
      <w:r w:rsidRPr="006C539B">
        <w:rPr>
          <w:rFonts w:ascii="Times New Roman" w:hAnsi="Times New Roman" w:cs="Times New Roman"/>
          <w:sz w:val="24"/>
          <w:szCs w:val="24"/>
        </w:rPr>
        <w:t>esolution of the groundwater observation well network in the country is about 77</w:t>
      </w:r>
      <w:r>
        <w:rPr>
          <w:rFonts w:ascii="Times New Roman" w:hAnsi="Times New Roman" w:cs="Times New Roman"/>
          <w:sz w:val="24"/>
          <w:szCs w:val="24"/>
        </w:rPr>
        <w:t>km</w:t>
      </w:r>
      <w:r w:rsidRPr="00F9143D">
        <w:rPr>
          <w:rFonts w:ascii="Times New Roman" w:hAnsi="Times New Roman" w:cs="Times New Roman"/>
          <w:sz w:val="24"/>
          <w:szCs w:val="24"/>
          <w:vertAlign w:val="superscript"/>
        </w:rPr>
        <w:t>2</w:t>
      </w:r>
      <w:r w:rsidRPr="006C539B">
        <w:rPr>
          <w:rFonts w:ascii="Times New Roman" w:hAnsi="Times New Roman" w:cs="Times New Roman"/>
          <w:sz w:val="24"/>
          <w:szCs w:val="24"/>
        </w:rPr>
        <w:t xml:space="preserve"> against the standard resolution of 5-20/</w:t>
      </w:r>
      <w:r>
        <w:rPr>
          <w:rFonts w:ascii="Times New Roman" w:hAnsi="Times New Roman" w:cs="Times New Roman"/>
          <w:sz w:val="24"/>
          <w:szCs w:val="24"/>
        </w:rPr>
        <w:t>km</w:t>
      </w:r>
      <w:r w:rsidRPr="00F9143D">
        <w:rPr>
          <w:rFonts w:ascii="Times New Roman" w:hAnsi="Times New Roman" w:cs="Times New Roman"/>
          <w:sz w:val="24"/>
          <w:szCs w:val="24"/>
          <w:vertAlign w:val="superscript"/>
        </w:rPr>
        <w:t>2</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{"citationItems":[{"id":"ITEM-1","itemData":{"author":[{"dropping-particle":"","family":"Hossain, M","given":"M","non-dropping-particle":"","parse-names":false,"suffix":""},{"dropping-particle":"","family":"Zahid","given":"A","non-dropping-particle":"","parse-names":false,"suffix":""}],"container-title":"Proceedings of the 2nd International Conference on Advances in Civil Engineering 2014. Chittagong University of Engineering and Technology, Bangladesh, December 2014.","id":"ITEM-1","issued":{"date-parts":[["2014"]]},"publisher":"Proceedings of the 2nd International Conference on Advances in Civil Engineering 2014. Chittagong University of Engineering and Technology, Bangladesh, December 2014.","title":"Bangladesh Water Development Board: A bank of hydrological data essential for planning and design in water sector","type":"paper-conference"},"uris":["http://www.mendeley.com/documents/?uuid=765bb21c-c969-4e01-a7e8-5c21eebc30d4","http://www.mendeley.com/documents/?uuid=376452fc-dfc7-4592-8a7a-5f534d53e4aa"]}],"mendeley":{"formattedCitation":"(Hossain, M and Zahid, 2014)","plainTextFormattedCitation":"(Hossain, M and Zahid, 2014)","previouslyFormattedCitation":"(Hossain, M and Zahid, 2014)"},"properties":{"noteIndex":0},"schema":"https://github.com/citation-style-language/schema/raw/master/csl-citation.json"}</w:instrText>
      </w:r>
      <w:r>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(Hossain, M and Zahid, 2014)</w:t>
      </w:r>
      <w:r>
        <w:rPr>
          <w:rFonts w:ascii="Times New Roman" w:hAnsi="Times New Roman" w:cs="Times New Roman"/>
          <w:sz w:val="24"/>
          <w:szCs w:val="24"/>
        </w:rPr>
        <w:fldChar w:fldCharType="end"/>
      </w:r>
      <w:r>
        <w:rPr>
          <w:rFonts w:ascii="Times New Roman" w:hAnsi="Times New Roman" w:cs="Times New Roman"/>
          <w:sz w:val="24"/>
          <w:szCs w:val="24"/>
        </w:rPr>
        <w:t>. This is</w:t>
      </w:r>
      <w:r w:rsidRPr="006C539B">
        <w:rPr>
          <w:rFonts w:ascii="Times New Roman" w:hAnsi="Times New Roman" w:cs="Times New Roman"/>
          <w:sz w:val="24"/>
          <w:szCs w:val="24"/>
        </w:rPr>
        <w:t xml:space="preserve"> inadequate </w:t>
      </w:r>
      <w:r>
        <w:rPr>
          <w:rFonts w:ascii="Times New Roman" w:hAnsi="Times New Roman" w:cs="Times New Roman"/>
          <w:sz w:val="24"/>
          <w:szCs w:val="24"/>
        </w:rPr>
        <w:t xml:space="preserve">for sustainable </w:t>
      </w:r>
      <w:r w:rsidRPr="006C539B">
        <w:rPr>
          <w:rFonts w:ascii="Times New Roman" w:hAnsi="Times New Roman" w:cs="Times New Roman"/>
          <w:sz w:val="24"/>
          <w:szCs w:val="24"/>
        </w:rPr>
        <w:t xml:space="preserve">groundwater </w:t>
      </w:r>
      <w:r>
        <w:rPr>
          <w:rFonts w:ascii="Times New Roman" w:hAnsi="Times New Roman" w:cs="Times New Roman"/>
          <w:sz w:val="24"/>
          <w:szCs w:val="24"/>
        </w:rPr>
        <w:t xml:space="preserve">planning and management </w:t>
      </w:r>
      <w:r w:rsidRPr="006C539B">
        <w:rPr>
          <w:rFonts w:ascii="Times New Roman" w:hAnsi="Times New Roman" w:cs="Times New Roman"/>
          <w:sz w:val="24"/>
          <w:szCs w:val="24"/>
        </w:rPr>
        <w:t xml:space="preserve">at </w:t>
      </w:r>
      <w:r>
        <w:rPr>
          <w:rFonts w:ascii="Times New Roman" w:hAnsi="Times New Roman" w:cs="Times New Roman"/>
          <w:sz w:val="24"/>
          <w:szCs w:val="24"/>
        </w:rPr>
        <w:t xml:space="preserve">the </w:t>
      </w:r>
      <w:r w:rsidRPr="006C539B">
        <w:rPr>
          <w:rFonts w:ascii="Times New Roman" w:hAnsi="Times New Roman" w:cs="Times New Roman"/>
          <w:sz w:val="24"/>
          <w:szCs w:val="24"/>
        </w:rPr>
        <w:t xml:space="preserve">village, </w:t>
      </w:r>
      <w:r>
        <w:rPr>
          <w:rFonts w:ascii="Times New Roman" w:hAnsi="Times New Roman" w:cs="Times New Roman"/>
          <w:sz w:val="24"/>
          <w:szCs w:val="24"/>
        </w:rPr>
        <w:t xml:space="preserve">or </w:t>
      </w:r>
      <w:r w:rsidRPr="006C539B">
        <w:rPr>
          <w:rFonts w:ascii="Times New Roman" w:hAnsi="Times New Roman" w:cs="Times New Roman"/>
          <w:sz w:val="24"/>
          <w:szCs w:val="24"/>
        </w:rPr>
        <w:t>even union</w:t>
      </w:r>
      <w:r>
        <w:rPr>
          <w:rFonts w:ascii="Times New Roman" w:hAnsi="Times New Roman" w:cs="Times New Roman"/>
          <w:sz w:val="24"/>
          <w:szCs w:val="24"/>
        </w:rPr>
        <w:t xml:space="preserve"> (lowest administrative unit)</w:t>
      </w:r>
      <w:r w:rsidRPr="006C539B">
        <w:rPr>
          <w:rFonts w:ascii="Times New Roman" w:hAnsi="Times New Roman" w:cs="Times New Roman"/>
          <w:sz w:val="24"/>
          <w:szCs w:val="24"/>
        </w:rPr>
        <w:t xml:space="preserve"> level. </w:t>
      </w:r>
      <w:r>
        <w:rPr>
          <w:rFonts w:ascii="Times New Roman" w:hAnsi="Times New Roman" w:cs="Times New Roman"/>
          <w:sz w:val="24"/>
          <w:szCs w:val="24"/>
        </w:rPr>
        <w:t>High resolution d</w:t>
      </w:r>
      <w:r w:rsidRPr="006C539B">
        <w:rPr>
          <w:rFonts w:ascii="Times New Roman" w:hAnsi="Times New Roman" w:cs="Times New Roman"/>
          <w:sz w:val="24"/>
          <w:szCs w:val="24"/>
        </w:rPr>
        <w:t xml:space="preserve">ata prediction </w:t>
      </w:r>
      <w:r>
        <w:rPr>
          <w:rFonts w:ascii="Times New Roman" w:hAnsi="Times New Roman" w:cs="Times New Roman"/>
          <w:sz w:val="24"/>
          <w:szCs w:val="24"/>
        </w:rPr>
        <w:t>using</w:t>
      </w:r>
      <w:r w:rsidRPr="006C539B">
        <w:rPr>
          <w:rFonts w:ascii="Times New Roman" w:hAnsi="Times New Roman" w:cs="Times New Roman"/>
          <w:sz w:val="24"/>
          <w:szCs w:val="24"/>
        </w:rPr>
        <w:t xml:space="preserve"> machine learning based approach</w:t>
      </w:r>
      <w:r>
        <w:rPr>
          <w:rFonts w:ascii="Times New Roman" w:hAnsi="Times New Roman" w:cs="Times New Roman"/>
          <w:sz w:val="24"/>
          <w:szCs w:val="24"/>
        </w:rPr>
        <w:t>es</w:t>
      </w:r>
      <w:r w:rsidRPr="006C539B">
        <w:rPr>
          <w:rFonts w:ascii="Times New Roman" w:hAnsi="Times New Roman" w:cs="Times New Roman"/>
          <w:sz w:val="24"/>
          <w:szCs w:val="24"/>
        </w:rPr>
        <w:t xml:space="preserve"> can fill th</w:t>
      </w:r>
      <w:r>
        <w:rPr>
          <w:rFonts w:ascii="Times New Roman" w:hAnsi="Times New Roman" w:cs="Times New Roman"/>
          <w:sz w:val="24"/>
          <w:szCs w:val="24"/>
        </w:rPr>
        <w:t>is</w:t>
      </w:r>
      <w:r w:rsidRPr="006C539B">
        <w:rPr>
          <w:rFonts w:ascii="Times New Roman" w:hAnsi="Times New Roman" w:cs="Times New Roman"/>
          <w:sz w:val="24"/>
          <w:szCs w:val="24"/>
        </w:rPr>
        <w:t xml:space="preserve"> gap in this regard.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60488" w14:paraId="161DB148" w14:textId="77777777" w:rsidTr="007B4FE9">
        <w:tc>
          <w:tcPr>
            <w:tcW w:w="9350" w:type="dxa"/>
          </w:tcPr>
          <w:p w14:paraId="02ABDBD8" w14:textId="715F3634" w:rsidR="00A60488" w:rsidRDefault="007B4FE9" w:rsidP="007B4FE9">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AF64E5" wp14:editId="1BF70D5F">
                  <wp:extent cx="5319265" cy="6530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4.4 (a).ti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21450" cy="6533023"/>
                          </a:xfrm>
                          <a:prstGeom prst="rect">
                            <a:avLst/>
                          </a:prstGeom>
                        </pic:spPr>
                      </pic:pic>
                    </a:graphicData>
                  </a:graphic>
                </wp:inline>
              </w:drawing>
            </w:r>
          </w:p>
        </w:tc>
      </w:tr>
      <w:tr w:rsidR="00A60488" w14:paraId="496ED80D" w14:textId="77777777" w:rsidTr="007B4FE9">
        <w:tc>
          <w:tcPr>
            <w:tcW w:w="9350" w:type="dxa"/>
          </w:tcPr>
          <w:p w14:paraId="0C26D966" w14:textId="6FE0B89F" w:rsidR="00A60488" w:rsidRDefault="001771E2" w:rsidP="00A135E7">
            <w:pPr>
              <w:jc w:val="both"/>
              <w:rPr>
                <w:rFonts w:ascii="Times New Roman" w:hAnsi="Times New Roman" w:cs="Times New Roman"/>
                <w:sz w:val="24"/>
                <w:szCs w:val="24"/>
              </w:rPr>
            </w:pPr>
            <w:r>
              <w:rPr>
                <w:rFonts w:ascii="Times New Roman" w:hAnsi="Times New Roman" w:cs="Times New Roman"/>
                <w:sz w:val="24"/>
                <w:szCs w:val="24"/>
              </w:rPr>
              <w:t>Figure 6</w:t>
            </w:r>
            <w:r w:rsidR="007B4FE9" w:rsidRPr="00014E24">
              <w:rPr>
                <w:rFonts w:ascii="Times New Roman" w:hAnsi="Times New Roman" w:cs="Times New Roman"/>
                <w:sz w:val="24"/>
                <w:szCs w:val="24"/>
              </w:rPr>
              <w:t xml:space="preserve">: Groundwater (technology) map for Bangladesh. Here suction-mode and force-mode abstraction characteristics have been predicted using our Random Forest classification model in </w:t>
            </w:r>
            <w:r w:rsidR="007B4FE9">
              <w:rPr>
                <w:rFonts w:ascii="Times New Roman" w:hAnsi="Times New Roman" w:cs="Times New Roman"/>
                <w:sz w:val="24"/>
                <w:szCs w:val="24"/>
              </w:rPr>
              <w:t>2</w:t>
            </w:r>
            <w:r w:rsidR="007B4FE9">
              <w:rPr>
                <w:rFonts w:ascii="Times New Roman" w:hAnsi="Times New Roman" w:cs="Times New Roman"/>
                <w:sz w:val="24"/>
                <w:szCs w:val="24"/>
              </w:rPr>
              <w:sym w:font="Symbol" w:char="F0B4"/>
            </w:r>
            <w:r w:rsidR="007B4FE9">
              <w:rPr>
                <w:rFonts w:ascii="Times New Roman" w:hAnsi="Times New Roman" w:cs="Times New Roman"/>
                <w:sz w:val="24"/>
                <w:szCs w:val="24"/>
              </w:rPr>
              <w:t>2</w:t>
            </w:r>
            <w:r w:rsidR="007B4FE9" w:rsidRPr="009132CE">
              <w:rPr>
                <w:rFonts w:ascii="Times New Roman" w:hAnsi="Times New Roman" w:cs="Times New Roman"/>
                <w:sz w:val="24"/>
                <w:szCs w:val="24"/>
              </w:rPr>
              <w:t>km</w:t>
            </w:r>
            <w:r w:rsidR="007B4FE9">
              <w:rPr>
                <w:rFonts w:ascii="Times New Roman" w:hAnsi="Times New Roman" w:cs="Times New Roman"/>
                <w:sz w:val="24"/>
                <w:szCs w:val="24"/>
              </w:rPr>
              <w:t xml:space="preserve"> resolution grid.</w:t>
            </w:r>
          </w:p>
        </w:tc>
      </w:tr>
    </w:tbl>
    <w:p w14:paraId="27566431" w14:textId="77777777" w:rsidR="007B4FE9" w:rsidRDefault="007B4FE9" w:rsidP="00C328EF">
      <w:pPr>
        <w:spacing w:line="48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B4FE9" w14:paraId="0816C9F9" w14:textId="77777777" w:rsidTr="007B4FE9">
        <w:tc>
          <w:tcPr>
            <w:tcW w:w="9350" w:type="dxa"/>
          </w:tcPr>
          <w:p w14:paraId="68650FAA" w14:textId="771D4FF2" w:rsidR="007B4FE9" w:rsidRDefault="007B4FE9" w:rsidP="00285D89">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0FDC9" wp14:editId="2EC85D4F">
                  <wp:extent cx="5632704" cy="682325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4.4 (b).ti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2704" cy="6823253"/>
                          </a:xfrm>
                          <a:prstGeom prst="rect">
                            <a:avLst/>
                          </a:prstGeom>
                        </pic:spPr>
                      </pic:pic>
                    </a:graphicData>
                  </a:graphic>
                </wp:inline>
              </w:drawing>
            </w:r>
          </w:p>
        </w:tc>
      </w:tr>
      <w:tr w:rsidR="007B4FE9" w14:paraId="0BDD0D16" w14:textId="77777777" w:rsidTr="007B4FE9">
        <w:tc>
          <w:tcPr>
            <w:tcW w:w="9350" w:type="dxa"/>
          </w:tcPr>
          <w:p w14:paraId="6D4F076F" w14:textId="20FB285B" w:rsidR="007B4FE9" w:rsidRDefault="001771E2" w:rsidP="007B4FE9">
            <w:pPr>
              <w:jc w:val="both"/>
              <w:rPr>
                <w:rFonts w:ascii="Times New Roman" w:hAnsi="Times New Roman" w:cs="Times New Roman"/>
                <w:sz w:val="24"/>
                <w:szCs w:val="24"/>
              </w:rPr>
            </w:pPr>
            <w:r>
              <w:rPr>
                <w:rFonts w:ascii="Times New Roman" w:hAnsi="Times New Roman" w:cs="Times New Roman"/>
                <w:sz w:val="24"/>
                <w:szCs w:val="24"/>
              </w:rPr>
              <w:t>Figure 7</w:t>
            </w:r>
            <w:r w:rsidR="007B4FE9" w:rsidRPr="00014E24">
              <w:rPr>
                <w:rFonts w:ascii="Times New Roman" w:hAnsi="Times New Roman" w:cs="Times New Roman"/>
                <w:sz w:val="24"/>
                <w:szCs w:val="24"/>
              </w:rPr>
              <w:t xml:space="preserve">: Groundwater map (GW-Map) for Bangladesh. Here GWL values have </w:t>
            </w:r>
            <w:r w:rsidR="00A135E7" w:rsidRPr="00014E24">
              <w:rPr>
                <w:rFonts w:ascii="Times New Roman" w:hAnsi="Times New Roman" w:cs="Times New Roman"/>
                <w:sz w:val="24"/>
                <w:szCs w:val="24"/>
              </w:rPr>
              <w:t xml:space="preserve">been </w:t>
            </w:r>
            <w:r w:rsidR="007B4FE9" w:rsidRPr="00014E24">
              <w:rPr>
                <w:rFonts w:ascii="Times New Roman" w:hAnsi="Times New Roman" w:cs="Times New Roman"/>
                <w:sz w:val="24"/>
                <w:szCs w:val="24"/>
              </w:rPr>
              <w:t xml:space="preserve">predicted using our Random Forest classification and regressor models in </w:t>
            </w:r>
            <w:r w:rsidR="007B4FE9">
              <w:rPr>
                <w:rFonts w:ascii="Times New Roman" w:hAnsi="Times New Roman" w:cs="Times New Roman"/>
                <w:sz w:val="24"/>
                <w:szCs w:val="24"/>
              </w:rPr>
              <w:t>2</w:t>
            </w:r>
            <w:r w:rsidR="007B4FE9">
              <w:rPr>
                <w:rFonts w:ascii="Times New Roman" w:hAnsi="Times New Roman" w:cs="Times New Roman"/>
                <w:sz w:val="24"/>
                <w:szCs w:val="24"/>
              </w:rPr>
              <w:sym w:font="Symbol" w:char="F0B4"/>
            </w:r>
            <w:r w:rsidR="007B4FE9">
              <w:rPr>
                <w:rFonts w:ascii="Times New Roman" w:hAnsi="Times New Roman" w:cs="Times New Roman"/>
                <w:sz w:val="24"/>
                <w:szCs w:val="24"/>
              </w:rPr>
              <w:t>2</w:t>
            </w:r>
            <w:r w:rsidR="007B4FE9" w:rsidRPr="009132CE">
              <w:rPr>
                <w:rFonts w:ascii="Times New Roman" w:hAnsi="Times New Roman" w:cs="Times New Roman"/>
                <w:sz w:val="24"/>
                <w:szCs w:val="24"/>
              </w:rPr>
              <w:t>km</w:t>
            </w:r>
            <w:r w:rsidR="007B4FE9">
              <w:rPr>
                <w:rFonts w:ascii="Times New Roman" w:hAnsi="Times New Roman" w:cs="Times New Roman"/>
                <w:sz w:val="24"/>
                <w:szCs w:val="24"/>
              </w:rPr>
              <w:t xml:space="preserve"> resolution grid. </w:t>
            </w:r>
            <w:r w:rsidR="007B4FE9">
              <w:rPr>
                <w:rFonts w:ascii="Times New Roman" w:eastAsia="Calibri" w:hAnsi="Times New Roman" w:cs="Times New Roman"/>
                <w:iCs/>
                <w:color w:val="44546A"/>
                <w:sz w:val="24"/>
                <w:szCs w:val="24"/>
              </w:rPr>
              <w:t xml:space="preserve"> </w:t>
            </w:r>
          </w:p>
        </w:tc>
      </w:tr>
    </w:tbl>
    <w:p w14:paraId="0791295D" w14:textId="77777777" w:rsidR="007B4FE9" w:rsidRDefault="007B4FE9" w:rsidP="00C328EF">
      <w:pPr>
        <w:spacing w:line="480" w:lineRule="auto"/>
        <w:jc w:val="both"/>
        <w:rPr>
          <w:rFonts w:ascii="Times New Roman" w:hAnsi="Times New Roman" w:cs="Times New Roman"/>
          <w:sz w:val="24"/>
          <w:szCs w:val="24"/>
        </w:rPr>
      </w:pPr>
    </w:p>
    <w:p w14:paraId="31033F8C" w14:textId="66284F41" w:rsidR="00841CAB" w:rsidRDefault="00841CAB" w:rsidP="00C328EF">
      <w:pPr>
        <w:spacing w:line="480" w:lineRule="auto"/>
        <w:jc w:val="both"/>
        <w:rPr>
          <w:rFonts w:ascii="Times New Roman" w:hAnsi="Times New Roman" w:cs="Times New Roman"/>
          <w:sz w:val="24"/>
          <w:szCs w:val="24"/>
        </w:rPr>
      </w:pPr>
    </w:p>
    <w:p w14:paraId="186D02F7" w14:textId="1A823D28" w:rsidR="000A6ACB" w:rsidRDefault="000A6ACB" w:rsidP="00C803C5">
      <w:pPr>
        <w:spacing w:line="480" w:lineRule="auto"/>
        <w:jc w:val="both"/>
        <w:rPr>
          <w:rFonts w:ascii="Times New Roman" w:hAnsi="Times New Roman" w:cs="Times New Roman"/>
          <w:sz w:val="24"/>
          <w:szCs w:val="24"/>
        </w:rPr>
      </w:pPr>
      <w:r w:rsidRPr="00A50E3B">
        <w:rPr>
          <w:rFonts w:ascii="Times New Roman" w:hAnsi="Times New Roman" w:cs="Times New Roman"/>
          <w:sz w:val="24"/>
          <w:szCs w:val="24"/>
        </w:rPr>
        <w:lastRenderedPageBreak/>
        <w:t xml:space="preserve">We have leveraged the power of machine learning (ML) models that can potentially learn the intricate relationship between the ground water level (GWL) and the relevant </w:t>
      </w:r>
      <w:r w:rsidR="007A526D">
        <w:rPr>
          <w:rFonts w:ascii="Times New Roman" w:hAnsi="Times New Roman" w:cs="Times New Roman"/>
          <w:sz w:val="24"/>
          <w:szCs w:val="24"/>
        </w:rPr>
        <w:t>hydrogeological</w:t>
      </w:r>
      <w:r w:rsidRPr="00A50E3B">
        <w:rPr>
          <w:rFonts w:ascii="Times New Roman" w:hAnsi="Times New Roman" w:cs="Times New Roman"/>
          <w:sz w:val="24"/>
          <w:szCs w:val="24"/>
        </w:rPr>
        <w:t xml:space="preserve"> factors (HGFs). </w:t>
      </w:r>
      <w:r w:rsidR="00053540">
        <w:rPr>
          <w:rFonts w:ascii="Times New Roman" w:hAnsi="Times New Roman" w:cs="Times New Roman"/>
          <w:sz w:val="24"/>
          <w:szCs w:val="24"/>
        </w:rPr>
        <w:t>A number of studies in the literature</w:t>
      </w:r>
      <w:r>
        <w:rPr>
          <w:rFonts w:ascii="Times New Roman" w:hAnsi="Times New Roman" w:cs="Times New Roman"/>
          <w:sz w:val="24"/>
          <w:szCs w:val="24"/>
        </w:rPr>
        <w:t xml:space="preserve"> have investigated </w:t>
      </w:r>
      <w:r w:rsidR="00D44FF1">
        <w:rPr>
          <w:rFonts w:ascii="Times New Roman" w:hAnsi="Times New Roman" w:cs="Times New Roman"/>
          <w:sz w:val="24"/>
          <w:szCs w:val="24"/>
        </w:rPr>
        <w:t>(</w:t>
      </w:r>
      <w:r>
        <w:rPr>
          <w:rFonts w:ascii="Times New Roman" w:hAnsi="Times New Roman" w:cs="Times New Roman"/>
          <w:sz w:val="24"/>
          <w:szCs w:val="24"/>
        </w:rPr>
        <w:t>using different methodologies and approaches</w:t>
      </w:r>
      <w:r w:rsidR="00D44FF1">
        <w:rPr>
          <w:rFonts w:ascii="Times New Roman" w:hAnsi="Times New Roman" w:cs="Times New Roman"/>
          <w:sz w:val="24"/>
          <w:szCs w:val="24"/>
        </w:rPr>
        <w:t>)</w:t>
      </w:r>
      <w:r>
        <w:rPr>
          <w:rFonts w:ascii="Times New Roman" w:hAnsi="Times New Roman" w:cs="Times New Roman"/>
          <w:sz w:val="24"/>
          <w:szCs w:val="24"/>
        </w:rPr>
        <w:t xml:space="preserve"> and identified important influencing factors for groundwater</w:t>
      </w:r>
      <w:r w:rsidRPr="00947CE9">
        <w:rPr>
          <w:rFonts w:ascii="Times New Roman" w:hAnsi="Times New Roman" w:cs="Times New Roman"/>
          <w:sz w:val="24"/>
          <w:szCs w:val="24"/>
        </w:rPr>
        <w:t xml:space="preserve">. </w:t>
      </w:r>
      <w:r>
        <w:rPr>
          <w:rFonts w:ascii="Times New Roman" w:hAnsi="Times New Roman" w:cs="Times New Roman"/>
          <w:sz w:val="24"/>
          <w:szCs w:val="24"/>
        </w:rPr>
        <w:t xml:space="preserve">In our research, </w:t>
      </w:r>
      <w:r w:rsidRPr="00947CE9">
        <w:rPr>
          <w:rFonts w:ascii="Times New Roman" w:hAnsi="Times New Roman" w:cs="Times New Roman"/>
          <w:sz w:val="24"/>
          <w:szCs w:val="24"/>
        </w:rPr>
        <w:t xml:space="preserve">elevation </w:t>
      </w:r>
      <w:r w:rsidR="00053540">
        <w:rPr>
          <w:rFonts w:ascii="Times New Roman" w:hAnsi="Times New Roman" w:cs="Times New Roman"/>
          <w:sz w:val="24"/>
          <w:szCs w:val="24"/>
        </w:rPr>
        <w:t xml:space="preserve">(DEM) </w:t>
      </w:r>
      <w:r>
        <w:rPr>
          <w:rFonts w:ascii="Times New Roman" w:hAnsi="Times New Roman" w:cs="Times New Roman"/>
          <w:sz w:val="24"/>
          <w:szCs w:val="24"/>
        </w:rPr>
        <w:t xml:space="preserve">and </w:t>
      </w:r>
      <w:r w:rsidRPr="00947CE9">
        <w:rPr>
          <w:rFonts w:ascii="Times New Roman" w:hAnsi="Times New Roman" w:cs="Times New Roman"/>
          <w:sz w:val="24"/>
          <w:szCs w:val="24"/>
        </w:rPr>
        <w:t xml:space="preserve">specific yield (Sy) have </w:t>
      </w:r>
      <w:r>
        <w:rPr>
          <w:rFonts w:ascii="Times New Roman" w:hAnsi="Times New Roman" w:cs="Times New Roman"/>
          <w:sz w:val="24"/>
          <w:szCs w:val="24"/>
        </w:rPr>
        <w:t xml:space="preserve">been </w:t>
      </w:r>
      <w:r w:rsidRPr="00947CE9">
        <w:rPr>
          <w:rFonts w:ascii="Times New Roman" w:hAnsi="Times New Roman" w:cs="Times New Roman"/>
          <w:sz w:val="24"/>
          <w:szCs w:val="24"/>
        </w:rPr>
        <w:t xml:space="preserve">found </w:t>
      </w:r>
      <w:r>
        <w:rPr>
          <w:rFonts w:ascii="Times New Roman" w:hAnsi="Times New Roman" w:cs="Times New Roman"/>
          <w:sz w:val="24"/>
          <w:szCs w:val="24"/>
        </w:rPr>
        <w:t xml:space="preserve">to be the most influential factors, which are closely followed by lithology. Our findings </w:t>
      </w:r>
      <w:r w:rsidR="00A7337A">
        <w:rPr>
          <w:rFonts w:ascii="Times New Roman" w:hAnsi="Times New Roman" w:cs="Times New Roman"/>
          <w:sz w:val="24"/>
          <w:szCs w:val="24"/>
        </w:rPr>
        <w:t>are</w:t>
      </w:r>
      <w:r>
        <w:rPr>
          <w:rFonts w:ascii="Times New Roman" w:hAnsi="Times New Roman" w:cs="Times New Roman"/>
          <w:sz w:val="24"/>
          <w:szCs w:val="24"/>
        </w:rPr>
        <w:t xml:space="preserve"> </w:t>
      </w:r>
      <w:r w:rsidR="00A7337A">
        <w:rPr>
          <w:rFonts w:ascii="Times New Roman" w:hAnsi="Times New Roman" w:cs="Times New Roman"/>
          <w:sz w:val="24"/>
          <w:szCs w:val="24"/>
        </w:rPr>
        <w:t>in line</w:t>
      </w:r>
      <w:r>
        <w:rPr>
          <w:rFonts w:ascii="Times New Roman" w:hAnsi="Times New Roman" w:cs="Times New Roman"/>
          <w:sz w:val="24"/>
          <w:szCs w:val="24"/>
        </w:rPr>
        <w:t xml:space="preserve"> with </w:t>
      </w:r>
      <w:r w:rsidR="00C803C5">
        <w:rPr>
          <w:rFonts w:ascii="Times New Roman" w:hAnsi="Times New Roman" w:cs="Times New Roman"/>
          <w:sz w:val="24"/>
          <w:szCs w:val="24"/>
        </w:rPr>
        <w:t>that</w:t>
      </w:r>
      <w:r>
        <w:rPr>
          <w:rFonts w:ascii="Times New Roman" w:hAnsi="Times New Roman" w:cs="Times New Roman"/>
          <w:sz w:val="24"/>
          <w:szCs w:val="24"/>
        </w:rPr>
        <w:t xml:space="preserve"> of</w:t>
      </w:r>
      <w:r w:rsidR="005A54B7">
        <w:rPr>
          <w:rFonts w:ascii="Times New Roman" w:hAnsi="Times New Roman" w:cs="Times New Roman"/>
          <w:sz w:val="24"/>
          <w:szCs w:val="24"/>
        </w:rPr>
        <w:t xml:space="preserve"> </w:t>
      </w:r>
      <w:r w:rsidR="005A54B7">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{"citationItems":[{"id":"ITEM-1","itemData":{"DOI":"10.3390/rs12030490","ISSN":"2072-4292","abstract":"The aim of this research is to introduce a novel ensemble approach using Vise Kriterijumska Optimizacija I Kompromisno Resenje (VIKOR), frequency ratio (FR), and random forest (RF) models for groundwater-potential mapping (GWPM) in Bastam watershed, Iran. This region suffers from freshwater shortages and the identification of new groundwater sites is a critical need. Remote sensing and geographic information system (GIS) were used to reduce time and financial costs of rapid assessment of groundwater resources. Seventeen physiographical, hydrological, and geological groundwater conditioning factors (GWCFs) were derived from a spatial geo-database. Groundwater data were gathered in field surveys and well-yield data were acquired from the Iranian Department of Water Resources Management for 89 locations with high yield potential values ≥ 11 m3 h−1. These data were mapped in a GIS. From these locations, 62 (70%) were randomly selected to be used for model training, and the remaining 27 (30%) were used for validation of the model. The relative weights of the GWCFs were determined with an RF model. For GWPM, 220 randomly selected points in the study area and their final weights were determined with the VIKOR model. A groundwater potential map was created by interpolating the values at these points using Kriging in GIS. Finally, the area under receiver operating characteristic (AUROC) curve was plotted for the groundwater potential map. The success rate curve (SRC) was computed for the training dataset, and the prediction rate curve (PRC) was calculated for the validation dataset. Results of RF analysis show that land use and land cover, lithology, and elevation are the most significant determinants of groundwater occurrence. The validation results show that the ensemble model had excellent prediction performance (PRC = 0.934) and goodness-of-fit (SRC = 0.925) and reasonably high classification accuracy. The results of this study could aid management of groundwater resources and assist planners and decision makers in groundwater-investment planning to achieve sustainability.","author":[{"dropping-particle":"","family":"Arabameri","given":"Alireza","non-dropping-particle":"","parse-names":false,"suffix":""},{"dropping-particle":"","family":"Lee","given":"Saro","non-dropping-particle":"","parse-names":false,"suffix":""},{"dropping-particle":"","family":"Tiefenbacher","given":"John P.","non-dropping-particle":"","parse-names":false,"suffix":""},{"dropping-particle":"","family":"Ngo","given":"Phuong Thao Thi","non-dropping-particle":"","parse-names":false,"suffix":""}],"container-title":"Remote Sensing","id":"ITEM-1","issue":"3","issued":{"date-parts":[["2020","2"]]},"page":"490","title":"Novel Ensemble of MCDM-Artificial Intelligence Techniques for Groundwater-Potential Mapping in Arid and Semi-Arid Regions (Iran)","type":"article-journal","volume":"12"},"uris":["http://www.mendeley.com/documents/?uuid=36a4afbf-e494-4e02-bb6e-278a0ca793d9"]}],"mendeley":{"formattedCitation":"(Arabameri et al., 2020)","plainTextFormattedCitation":"(Arabameri et al., 2020)","previouslyFormattedCitation":"(Arabameri et al., 2020)"},"properties":{"noteIndex":0},"schema":"https://github.com/citation-style-language/schema/raw/master/csl-citation.json"}</w:instrText>
      </w:r>
      <w:r w:rsidR="005A54B7">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(Arabameri et al., 2020)</w:t>
      </w:r>
      <w:r w:rsidR="005A54B7">
        <w:rPr>
          <w:rFonts w:ascii="Times New Roman" w:hAnsi="Times New Roman" w:cs="Times New Roman"/>
          <w:sz w:val="24"/>
          <w:szCs w:val="24"/>
        </w:rPr>
        <w:fldChar w:fldCharType="end"/>
      </w:r>
      <w:r>
        <w:rPr>
          <w:rFonts w:ascii="Times New Roman" w:hAnsi="Times New Roman" w:cs="Times New Roman"/>
          <w:sz w:val="24"/>
          <w:szCs w:val="24"/>
        </w:rPr>
        <w:t xml:space="preserve"> as they also found lithology and elevation as highly influential. Also, it is well-perceived that i</w:t>
      </w:r>
      <w:r w:rsidRPr="00947CE9">
        <w:rPr>
          <w:rFonts w:ascii="Times New Roman" w:hAnsi="Times New Roman" w:cs="Times New Roman"/>
          <w:sz w:val="24"/>
          <w:szCs w:val="24"/>
        </w:rPr>
        <w:t>n the flood plain, the lithological formation has a big impact rather than other indicators.</w:t>
      </w:r>
      <w:r>
        <w:rPr>
          <w:rFonts w:ascii="Times New Roman" w:hAnsi="Times New Roman" w:cs="Times New Roman"/>
          <w:sz w:val="24"/>
          <w:szCs w:val="24"/>
        </w:rPr>
        <w:t xml:space="preserve"> On the other hand, </w:t>
      </w:r>
      <w:r w:rsidRPr="00947CE9">
        <w:rPr>
          <w:rFonts w:ascii="Times New Roman" w:hAnsi="Times New Roman" w:cs="Times New Roman"/>
          <w:sz w:val="24"/>
          <w:szCs w:val="24"/>
        </w:rPr>
        <w:t xml:space="preserve">hilly area indicators are </w:t>
      </w:r>
      <w:r>
        <w:rPr>
          <w:rFonts w:ascii="Times New Roman" w:hAnsi="Times New Roman" w:cs="Times New Roman"/>
          <w:sz w:val="24"/>
          <w:szCs w:val="24"/>
        </w:rPr>
        <w:t>mostly influenced by</w:t>
      </w:r>
      <w:r w:rsidRPr="00947CE9">
        <w:rPr>
          <w:rFonts w:ascii="Times New Roman" w:hAnsi="Times New Roman" w:cs="Times New Roman"/>
          <w:sz w:val="24"/>
          <w:szCs w:val="24"/>
        </w:rPr>
        <w:t xml:space="preserve"> elevation and slope.</w:t>
      </w:r>
      <w:r>
        <w:rPr>
          <w:rFonts w:ascii="Times New Roman" w:hAnsi="Times New Roman" w:cs="Times New Roman"/>
          <w:sz w:val="24"/>
          <w:szCs w:val="24"/>
        </w:rPr>
        <w:t xml:space="preserve"> </w:t>
      </w:r>
      <w:r w:rsidR="00A7337A">
        <w:rPr>
          <w:rFonts w:ascii="Times New Roman" w:hAnsi="Times New Roman" w:cs="Times New Roman"/>
          <w:sz w:val="24"/>
          <w:szCs w:val="24"/>
        </w:rPr>
        <w:t>Notably, various studies</w:t>
      </w:r>
      <w:r w:rsidR="005A54B7">
        <w:rPr>
          <w:rFonts w:ascii="Times New Roman" w:hAnsi="Times New Roman" w:cs="Times New Roman"/>
          <w:sz w:val="24"/>
          <w:szCs w:val="24"/>
        </w:rPr>
        <w:t xml:space="preserve"> </w:t>
      </w:r>
      <w:r w:rsidR="005A54B7">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s10064-018-1403-6","ISSN":"1435-9529","author":[{"dropping-particle":"","family":"Abdollahi","given":"Sahar","non-dropping-particle":"","parse-names":false,"suffix":""},{"dropping-particle":"","family":"Pourghasemi","given":"Hamid Reza","non-dropping-particle":"","parse-names":false,"suffix":""},{"dropping-particle":"","family":"Ghanbarian","given":"Gholam Abbas","non-dropping-particle":"","parse-names":false,"suffix":""},{"dropping-particle":"","family":"Safaeian","given":"Roja","non-dropping-particle":"","parse-names":false,"suffix":""}],"container-title":"Bulletin of Engineering Geology and the Environment","id":"ITEM-1","issue":"6","issued":{"date-parts":[["2019","9"]]},"page":"4017-4034","title":"Prioritization of effective factors in the occurrence of land subsidence and its susceptibility mapping using an SVM model and their different kernel functions","type":"article-journal","volume":"78"},"uris":["http://www.mendeley.com/documents/?uuid=bfcdc7e7-b9fa-4fda-abaa-b896bd7d5b48"]},{"id":"ITEM-2","itemData":{"DOI":"10.3390/su12072622","ISSN":"2071-1050","abstract":"Groundwater is one of the most important sources of fresh water all over the world, especially in those countries where rainfall is erratic, such as Vietnam. Nowadays, machine learning (ML) models are being used for the assessment of groundwater potential of the region. Credal decision trees (CDT) is one of the ML models which has been used in such studies. In the present study, the performance of the CDT has been improved using various ensemble frameworks such as Bagging, Dagging, Decorate, Multiboost, and Random SubSpace. Based on these methods, five hybrid models, namely BCDT, Dagging-CDT, Decorate-CDT, MBCDT, and RSSCDT, were developed and applied for groundwater potential mapping of DakLak province of Vietnam. Data of 227 groundwater wells of the study area were utilized for the construction and validation of the models. Twelve groundwater potential conditioning factors, namely rainfall, slope, elevation, river density, Sediment Transport Index (STI), curvature, flow direction, aspect, soil, land use, Topographic Wetness Index (TWI), and geology, were considered for the model studies. Various statistical measures, including area under receiver operating characteristic (AUC) curve, were applied to validate and compare the performance of the models. The results show that performance of the hybrid CDT ensemble models MBCDT (AUC = 0.770), BCDT (AUC = 0.731), Dagging-CDT (AUC = 0.763), Decorate-CDT (AUC = 0.750), and RSSCDT (AUC = 0.766) improved significantly in comparison to the single CDT (AUC = 0.722) model. Therefore, these developed hybrid models can be applied for better ground water potential mapping and groundwater resources management of the study area as well as other regions of the world.","author":[{"dropping-particle":"","family":"Nguyen","given":"Phong Tung","non-dropping-particle":"","parse-names":false,"suffix":""},{"dropping-particle":"","family":"Ha","given":"Duong Hai","non-dropping-particle":"","parse-names":false,"suffix":""},{"dropping-particle":"","family":"Nguyen","given":"Huu Duy","non-dropping-particle":"","parse-names":false,"suffix":""},{"dropping-particle":"","family":"Phong","given":"Tran","non-dropping-particle":"Van","parse-names":false,"suffix":""},{"dropping-particle":"","family":"Trinh","given":"Phan Trong","non-dropping-particle":"","parse-names":false,"suffix":""},{"dropping-particle":"","family":"Al-Ansari","given":"Nadhir","non-dropping-particle":"","parse-names":false,"suffix":""},{"dropping-particle":"Van","family":"Le","given":"Hiep","non-dropping-particle":"","parse-names":false,"suffix":""},{"dropping-particle":"","family":"Pham","given":"Binh Thai","non-dropping-particle":"","parse-names":false,"suffix":""},{"dropping-particle":"","family":"Ho","given":"Lanh Si","non-dropping-particle":"","parse-names":false,"suffix":""},{"dropping-particle":"","family":"Prakash","given":"Indra","non-dropping-particle":"","parse-names":false,"suffix":""}],"container-title":"Sustainability","id":"ITEM-2","issue":"7","issued":{"date-parts":[["2020","3"]]},"page":"2622","title":"Improvement of Credal Decision Trees Using Ensemble Frameworks for Groundwater Potential Modeling","type":"article-journal","volume":"12"},"uris":["http://www.mendeley.com/documents/?uuid=3aa6a0e4-30f2-406d-9b45-a79ce8c3c792"]},{"id":"ITEM-3","itemData":{"DOI":"10.1007/s11269-018-2102-6","ISSN":"0920-4741","author":[{"dropping-particle":"","family":"Miraki","given":"Shaghayegh","non-dropping-particle":"","parse-names":false,"suffix":""},{"dropping-particle":"","family":"Zanganeh","given":"Sasan Hedayati","non-dropping-particle":"","parse-names":false,"suffix":""},{"dropping-particle":"","family":"Chapi","given":"Kamran","non-dropping-particle":"","parse-names":false,"suffix":""},{"dropping-particle":"","family":"Singh","given":"Vijay P.","non-dropping-particle":"","parse-names":false,"suffix":""},{"dropping-particle":"","family":"Shirzadi","given":"Ataollah","non-dropping-particle":"","parse-names":false,"suffix":""},{"dropping-particle":"","family":"Shahabi","given":"Himan","non-dropping-particle":"","parse-names":false,"suffix":""},{"dropping-particle":"","family":"Pham","given":"Binh Thai","non-dropping-particle":"","parse-names":false,"suffix":""}],"container-title":"Water Resources Management","id":"ITEM-3","issue":"1","issued":{"date-parts":[["2019","1"]]},"page":"281-302","title":"Mapping Groundwater Potential Using a Novel Hybrid Intelligence Approach","type":"article-journal","volume":"33"},"uris":["http://www.mendeley.com/documents/?uuid=cd081276-ccfd-47e4-be19-bf864d796c91"]}],"mendeley":{"formattedCitation":"(Abdollahi et al., 2019; Miraki et al., 2019; Nguyen et al., 2020)","plainTextFormattedCitation":"(Abdollahi et al., 2019; Miraki et al., 2019; Nguyen et al., 2020)","previouslyFormattedCitation":"(Abdollahi et al., 2019; Miraki et al., 2019; Nguyen et al., 2020)"},"properties":{"noteIndex":0},"schema":"https://github.com/citation-style-language/schema/raw/master/csl-citation.json"}</w:instrText>
      </w:r>
      <w:r w:rsidR="005A54B7">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(Abdollahi et al., 2019; Miraki et al., 2019; Nguyen et al., 2020)</w:t>
      </w:r>
      <w:r w:rsidR="005A54B7">
        <w:rPr>
          <w:rFonts w:ascii="Times New Roman" w:hAnsi="Times New Roman" w:cs="Times New Roman"/>
          <w:sz w:val="24"/>
          <w:szCs w:val="24"/>
        </w:rPr>
        <w:fldChar w:fldCharType="end"/>
      </w:r>
      <w:r w:rsidRPr="00A50E3B">
        <w:rPr>
          <w:rFonts w:ascii="Times New Roman" w:hAnsi="Times New Roman" w:cs="Times New Roman"/>
          <w:sz w:val="24"/>
          <w:szCs w:val="24"/>
        </w:rPr>
        <w:t xml:space="preserve"> found groundwater aquifer, land use, and TWI </w:t>
      </w:r>
      <w:r w:rsidR="00A7337A">
        <w:rPr>
          <w:rFonts w:ascii="Times New Roman" w:hAnsi="Times New Roman" w:cs="Times New Roman"/>
          <w:sz w:val="24"/>
          <w:szCs w:val="24"/>
        </w:rPr>
        <w:t>as</w:t>
      </w:r>
      <w:r w:rsidRPr="00A50E3B">
        <w:rPr>
          <w:rFonts w:ascii="Times New Roman" w:hAnsi="Times New Roman" w:cs="Times New Roman"/>
          <w:sz w:val="24"/>
          <w:szCs w:val="24"/>
        </w:rPr>
        <w:t xml:space="preserve"> influen</w:t>
      </w:r>
      <w:r w:rsidR="00A7337A">
        <w:rPr>
          <w:rFonts w:ascii="Times New Roman" w:hAnsi="Times New Roman" w:cs="Times New Roman"/>
          <w:sz w:val="24"/>
          <w:szCs w:val="24"/>
        </w:rPr>
        <w:t>tial</w:t>
      </w:r>
      <w:r w:rsidRPr="00A50E3B">
        <w:rPr>
          <w:rFonts w:ascii="Times New Roman" w:hAnsi="Times New Roman" w:cs="Times New Roman"/>
          <w:sz w:val="24"/>
          <w:szCs w:val="24"/>
        </w:rPr>
        <w:t xml:space="preserve"> factors</w:t>
      </w:r>
      <w:r w:rsidRPr="00947CE9">
        <w:rPr>
          <w:rFonts w:ascii="Times New Roman" w:hAnsi="Times New Roman" w:cs="Times New Roman"/>
          <w:sz w:val="24"/>
          <w:szCs w:val="24"/>
        </w:rPr>
        <w:t>.</w:t>
      </w:r>
      <w:r>
        <w:rPr>
          <w:rFonts w:ascii="Times New Roman" w:hAnsi="Times New Roman" w:cs="Times New Roman"/>
          <w:sz w:val="24"/>
          <w:szCs w:val="24"/>
        </w:rPr>
        <w:t xml:space="preserve"> </w:t>
      </w:r>
      <w:r w:rsidR="00A7337A">
        <w:rPr>
          <w:rFonts w:ascii="Times New Roman" w:hAnsi="Times New Roman" w:cs="Times New Roman"/>
          <w:sz w:val="24"/>
          <w:szCs w:val="24"/>
        </w:rPr>
        <w:t xml:space="preserve">Also, </w:t>
      </w:r>
      <w:r w:rsidR="00A7337A" w:rsidRPr="00A50E3B">
        <w:rPr>
          <w:rFonts w:ascii="Times New Roman" w:hAnsi="Times New Roman" w:cs="Times New Roman"/>
          <w:sz w:val="24"/>
          <w:szCs w:val="24"/>
        </w:rPr>
        <w:t xml:space="preserve">LULC, lithology, and elevation were found to be more </w:t>
      </w:r>
      <w:r w:rsidR="00FD6643">
        <w:rPr>
          <w:rFonts w:ascii="Times New Roman" w:hAnsi="Times New Roman" w:cs="Times New Roman"/>
          <w:sz w:val="24"/>
          <w:szCs w:val="24"/>
        </w:rPr>
        <w:t xml:space="preserve">influential </w:t>
      </w:r>
      <w:r w:rsidR="00A7337A" w:rsidRPr="00A50E3B">
        <w:rPr>
          <w:rFonts w:ascii="Times New Roman" w:hAnsi="Times New Roman" w:cs="Times New Roman"/>
          <w:sz w:val="24"/>
          <w:szCs w:val="24"/>
        </w:rPr>
        <w:t xml:space="preserve">in </w:t>
      </w:r>
      <w:r w:rsidR="00A7337A">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{"citationItems":[{"id":"ITEM-1","itemData":{"DOI":"10.3390/rs12030490","ISSN":"2072-4292","abstract":"The aim of this research is to introduce a novel ensemble approach using Vise Kriterijumska Optimizacija I Kompromisno Resenje (VIKOR), frequency ratio (FR), and random forest (RF) models for groundwater-potential mapping (GWPM) in Bastam watershed, Iran. This region suffers from freshwater shortages and the identification of new groundwater sites is a critical need. Remote sensing and geographic information system (GIS) were used to reduce time and financial costs of rapid assessment of groundwater resources. Seventeen physiographical, hydrological, and geological groundwater conditioning factors (GWCFs) were derived from a spatial geo-database. Groundwater data were gathered in field surveys and well-yield data were acquired from the Iranian Department of Water Resources Management for 89 locations with high yield potential values ≥ 11 m3 h−1. These data were mapped in a GIS. From these locations, 62 (70%) were randomly selected to be used for model training, and the remaining 27 (30%) were used for validation of the model. The relative weights of the GWCFs were determined with an RF model. For GWPM, 220 randomly selected points in the study area and their final weights were determined with the VIKOR model. A groundwater potential map was created by interpolating the values at these points using Kriging in GIS. Finally, the area under receiver operating characteristic (AUROC) curve was plotted for the groundwater potential map. The success rate curve (SRC) was computed for the training dataset, and the prediction rate curve (PRC) was calculated for the validation dataset. Results of RF analysis show that land use and land cover, lithology, and elevation are the most significant determinants of groundwater occurrence. The validation results show that the ensemble model had excellent prediction performance (PRC = 0.934) and goodness-of-fit (SRC = 0.925) and reasonably high classification accuracy. The results of this study could aid management of groundwater resources and assist planners and decision makers in groundwater-investment planning to achieve sustainability.","author":[{"dropping-particle":"","family":"Arabameri","given":"Alireza","non-dropping-particle":"","parse-names":false,"suffix":""},{"dropping-particle":"","family":"Lee","given":"Saro","non-dropping-particle":"","parse-names":false,"suffix":""},{"dropping-particle":"","family":"Tiefenbacher","given":"John P.","non-dropping-particle":"","parse-names":false,"suffix":""},{"dropping-particle":"","family":"Ngo","given":"Phuong Thao Thi","non-dropping-particle":"","parse-names":false,"suffix":""}],"container-title":"Remote Sensing","id":"ITEM-1","issue":"3","issued":{"date-parts":[["2020","2"]]},"page":"490","title":"Novel Ensemble of MCDM-Artificial Intelligence Techniques for Groundwater-Potential Mapping in Arid and Semi-Arid Regions (Iran)","type":"article-journal","volume":"12"},"uris":["http://www.mendeley.com/documents/?uuid=36a4afbf-e494-4e02-bb6e-278a0ca793d9"]}],"mendeley":{"formattedCitation":"(Arabameri et al., 2020)","plainTextFormattedCitation":"(Arabameri et al., 2020)","previouslyFormattedCitation":"(Arabameri et al., 2020)"},"properties":{"noteIndex":0},"schema":"https://github.com/citation-style-language/schema/raw/master/csl-citation.json"}</w:instrText>
      </w:r>
      <w:r w:rsidR="00A7337A">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(Arabameri et al., 2020)</w:t>
      </w:r>
      <w:r w:rsidR="00A7337A">
        <w:rPr>
          <w:rFonts w:ascii="Times New Roman" w:hAnsi="Times New Roman" w:cs="Times New Roman"/>
          <w:sz w:val="24"/>
          <w:szCs w:val="24"/>
        </w:rPr>
        <w:fldChar w:fldCharType="end"/>
      </w:r>
      <w:r w:rsidR="00A7337A" w:rsidRPr="00A50E3B">
        <w:rPr>
          <w:rFonts w:ascii="Times New Roman" w:hAnsi="Times New Roman" w:cs="Times New Roman"/>
          <w:sz w:val="24"/>
          <w:szCs w:val="24"/>
        </w:rPr>
        <w:t>.</w:t>
      </w:r>
      <w:r w:rsidR="00A7337A">
        <w:rPr>
          <w:rFonts w:ascii="Times New Roman" w:hAnsi="Times New Roman" w:cs="Times New Roman"/>
          <w:sz w:val="24"/>
          <w:szCs w:val="24"/>
        </w:rPr>
        <w:t xml:space="preserve"> </w:t>
      </w:r>
      <w:r>
        <w:rPr>
          <w:rFonts w:ascii="Times New Roman" w:hAnsi="Times New Roman" w:cs="Times New Roman"/>
          <w:sz w:val="24"/>
          <w:szCs w:val="24"/>
        </w:rPr>
        <w:t>Since</w:t>
      </w:r>
      <w:r w:rsidRPr="00947CE9">
        <w:rPr>
          <w:rFonts w:ascii="Times New Roman" w:hAnsi="Times New Roman" w:cs="Times New Roman"/>
          <w:sz w:val="24"/>
          <w:szCs w:val="24"/>
        </w:rPr>
        <w:t xml:space="preserve"> 80% </w:t>
      </w:r>
      <w:r>
        <w:rPr>
          <w:rFonts w:ascii="Times New Roman" w:hAnsi="Times New Roman" w:cs="Times New Roman"/>
          <w:sz w:val="24"/>
          <w:szCs w:val="24"/>
        </w:rPr>
        <w:t xml:space="preserve">of Bangladesh (i.e., our </w:t>
      </w:r>
      <w:r w:rsidRPr="00947CE9">
        <w:rPr>
          <w:rFonts w:ascii="Times New Roman" w:hAnsi="Times New Roman" w:cs="Times New Roman"/>
          <w:sz w:val="24"/>
          <w:szCs w:val="24"/>
        </w:rPr>
        <w:t>study area</w:t>
      </w:r>
      <w:r>
        <w:rPr>
          <w:rFonts w:ascii="Times New Roman" w:hAnsi="Times New Roman" w:cs="Times New Roman"/>
          <w:sz w:val="24"/>
          <w:szCs w:val="24"/>
        </w:rPr>
        <w:t>)</w:t>
      </w:r>
      <w:r w:rsidRPr="00947CE9">
        <w:rPr>
          <w:rFonts w:ascii="Times New Roman" w:hAnsi="Times New Roman" w:cs="Times New Roman"/>
          <w:sz w:val="24"/>
          <w:szCs w:val="24"/>
        </w:rPr>
        <w:t xml:space="preserve"> </w:t>
      </w:r>
      <w:r>
        <w:rPr>
          <w:rFonts w:ascii="Times New Roman" w:hAnsi="Times New Roman" w:cs="Times New Roman"/>
          <w:sz w:val="24"/>
          <w:szCs w:val="24"/>
        </w:rPr>
        <w:t>constitute</w:t>
      </w:r>
      <w:r w:rsidRPr="00947CE9">
        <w:rPr>
          <w:rFonts w:ascii="Times New Roman" w:hAnsi="Times New Roman" w:cs="Times New Roman"/>
          <w:sz w:val="24"/>
          <w:szCs w:val="24"/>
        </w:rPr>
        <w:t xml:space="preserve"> flat area</w:t>
      </w:r>
      <w:r w:rsidR="00A7337A">
        <w:rPr>
          <w:rFonts w:ascii="Times New Roman" w:hAnsi="Times New Roman" w:cs="Times New Roman"/>
          <w:sz w:val="24"/>
          <w:szCs w:val="24"/>
        </w:rPr>
        <w:t>,</w:t>
      </w:r>
      <w:r w:rsidRPr="00947CE9">
        <w:rPr>
          <w:rFonts w:ascii="Times New Roman" w:hAnsi="Times New Roman" w:cs="Times New Roman"/>
          <w:sz w:val="24"/>
          <w:szCs w:val="24"/>
        </w:rPr>
        <w:t xml:space="preserve"> slope and slope related factors (i.e, TWI, TRI, SPI, and STI) have </w:t>
      </w:r>
      <w:r w:rsidR="00A7337A">
        <w:rPr>
          <w:rFonts w:ascii="Times New Roman" w:hAnsi="Times New Roman" w:cs="Times New Roman"/>
          <w:sz w:val="24"/>
          <w:szCs w:val="24"/>
        </w:rPr>
        <w:t xml:space="preserve">been found to be </w:t>
      </w:r>
      <w:r w:rsidRPr="00947CE9">
        <w:rPr>
          <w:rFonts w:ascii="Times New Roman" w:hAnsi="Times New Roman" w:cs="Times New Roman"/>
          <w:sz w:val="24"/>
          <w:szCs w:val="24"/>
        </w:rPr>
        <w:t xml:space="preserve">less </w:t>
      </w:r>
      <w:r w:rsidR="00A7337A" w:rsidRPr="00947CE9">
        <w:rPr>
          <w:rFonts w:ascii="Times New Roman" w:hAnsi="Times New Roman" w:cs="Times New Roman"/>
          <w:sz w:val="24"/>
          <w:szCs w:val="24"/>
        </w:rPr>
        <w:t>influen</w:t>
      </w:r>
      <w:r w:rsidR="00A7337A">
        <w:rPr>
          <w:rFonts w:ascii="Times New Roman" w:hAnsi="Times New Roman" w:cs="Times New Roman"/>
          <w:sz w:val="24"/>
          <w:szCs w:val="24"/>
        </w:rPr>
        <w:t>tial</w:t>
      </w:r>
      <w:r w:rsidRPr="00947CE9">
        <w:rPr>
          <w:rFonts w:ascii="Times New Roman" w:hAnsi="Times New Roman" w:cs="Times New Roman"/>
          <w:sz w:val="24"/>
          <w:szCs w:val="24"/>
        </w:rPr>
        <w:t>.</w:t>
      </w:r>
      <w:r w:rsidR="00A7337A">
        <w:rPr>
          <w:rFonts w:ascii="Times New Roman" w:hAnsi="Times New Roman" w:cs="Times New Roman"/>
          <w:sz w:val="24"/>
          <w:szCs w:val="24"/>
        </w:rPr>
        <w:t xml:space="preserve"> Notably, </w:t>
      </w:r>
      <w:r w:rsidR="00A7337A" w:rsidRPr="00A7337A">
        <w:rPr>
          <w:rFonts w:ascii="Times New Roman" w:hAnsi="Times New Roman" w:cs="Times New Roman"/>
          <w:sz w:val="24"/>
          <w:szCs w:val="24"/>
        </w:rPr>
        <w:t xml:space="preserve">our selected </w:t>
      </w:r>
      <w:r w:rsidR="00A7337A">
        <w:rPr>
          <w:rFonts w:ascii="Times New Roman" w:hAnsi="Times New Roman" w:cs="Times New Roman"/>
          <w:sz w:val="24"/>
          <w:szCs w:val="24"/>
        </w:rPr>
        <w:t>HGFs already represent</w:t>
      </w:r>
      <w:r w:rsidR="00A7337A" w:rsidRPr="00A7337A">
        <w:rPr>
          <w:rFonts w:ascii="Times New Roman" w:hAnsi="Times New Roman" w:cs="Times New Roman"/>
          <w:sz w:val="24"/>
          <w:szCs w:val="24"/>
        </w:rPr>
        <w:t xml:space="preserve"> the main parts of LULC</w:t>
      </w:r>
      <w:r w:rsidR="00A7337A">
        <w:rPr>
          <w:rFonts w:ascii="Times New Roman" w:hAnsi="Times New Roman" w:cs="Times New Roman"/>
          <w:sz w:val="24"/>
          <w:szCs w:val="24"/>
        </w:rPr>
        <w:t xml:space="preserve"> and hence it is not considered separately in our study.</w:t>
      </w:r>
    </w:p>
    <w:p w14:paraId="65ADB555" w14:textId="7B1060A0" w:rsidR="00711748" w:rsidRDefault="000A6ACB" w:rsidP="00711748">
      <w:pPr>
        <w:spacing w:line="480" w:lineRule="auto"/>
        <w:jc w:val="both"/>
        <w:rPr>
          <w:rFonts w:ascii="Times New Roman" w:hAnsi="Times New Roman" w:cs="Times New Roman"/>
          <w:sz w:val="24"/>
          <w:szCs w:val="24"/>
        </w:rPr>
      </w:pPr>
      <w:r w:rsidRPr="00A50E3B">
        <w:rPr>
          <w:rFonts w:ascii="Times New Roman" w:hAnsi="Times New Roman" w:cs="Times New Roman"/>
          <w:sz w:val="24"/>
          <w:szCs w:val="24"/>
        </w:rPr>
        <w:t xml:space="preserve">Using our classification </w:t>
      </w:r>
      <w:r w:rsidR="001324DF" w:rsidRPr="00A50E3B">
        <w:rPr>
          <w:rFonts w:ascii="Times New Roman" w:hAnsi="Times New Roman" w:cs="Times New Roman"/>
          <w:sz w:val="24"/>
          <w:szCs w:val="24"/>
        </w:rPr>
        <w:t>model,</w:t>
      </w:r>
      <w:r w:rsidRPr="00A50E3B">
        <w:rPr>
          <w:rFonts w:ascii="Times New Roman" w:hAnsi="Times New Roman" w:cs="Times New Roman"/>
          <w:sz w:val="24"/>
          <w:szCs w:val="24"/>
        </w:rPr>
        <w:t xml:space="preserve"> we have produced a groundwater technology map for Bangladesh where, in </w:t>
      </w:r>
      <w:r w:rsidR="00E70F13">
        <w:rPr>
          <w:rFonts w:ascii="Times New Roman" w:hAnsi="Times New Roman" w:cs="Times New Roman"/>
          <w:sz w:val="24"/>
          <w:szCs w:val="24"/>
        </w:rPr>
        <w:t>2</w:t>
      </w:r>
      <w:r w:rsidR="00A7337A">
        <w:rPr>
          <w:rFonts w:ascii="Times New Roman" w:hAnsi="Times New Roman" w:cs="Times New Roman"/>
          <w:sz w:val="24"/>
          <w:szCs w:val="24"/>
        </w:rPr>
        <w:t>×</w:t>
      </w:r>
      <w:r w:rsidR="00E70F13">
        <w:rPr>
          <w:rFonts w:ascii="Times New Roman" w:hAnsi="Times New Roman" w:cs="Times New Roman"/>
          <w:sz w:val="24"/>
          <w:szCs w:val="24"/>
        </w:rPr>
        <w:t xml:space="preserve">2km </w:t>
      </w:r>
      <w:r w:rsidR="00A7337A" w:rsidRPr="00A50E3B">
        <w:rPr>
          <w:rFonts w:ascii="Times New Roman" w:hAnsi="Times New Roman" w:cs="Times New Roman"/>
          <w:sz w:val="24"/>
          <w:szCs w:val="24"/>
        </w:rPr>
        <w:t>resolution</w:t>
      </w:r>
      <w:r w:rsidRPr="00A50E3B">
        <w:rPr>
          <w:rFonts w:ascii="Times New Roman" w:hAnsi="Times New Roman" w:cs="Times New Roman"/>
          <w:sz w:val="24"/>
          <w:szCs w:val="24"/>
        </w:rPr>
        <w:t xml:space="preserve">, we have predicted each point as </w:t>
      </w:r>
      <w:r w:rsidR="000D1F1F">
        <w:rPr>
          <w:rFonts w:ascii="Times New Roman" w:hAnsi="Times New Roman" w:cs="Times New Roman"/>
          <w:sz w:val="24"/>
          <w:szCs w:val="24"/>
        </w:rPr>
        <w:t xml:space="preserve">having </w:t>
      </w:r>
      <w:r w:rsidRPr="00A50E3B">
        <w:rPr>
          <w:rFonts w:ascii="Times New Roman" w:hAnsi="Times New Roman" w:cs="Times New Roman"/>
          <w:sz w:val="24"/>
          <w:szCs w:val="24"/>
        </w:rPr>
        <w:t>either suction-mode of force-mode abstract</w:t>
      </w:r>
      <w:r w:rsidR="000D1F1F">
        <w:rPr>
          <w:rFonts w:ascii="Times New Roman" w:hAnsi="Times New Roman" w:cs="Times New Roman"/>
          <w:sz w:val="24"/>
          <w:szCs w:val="24"/>
        </w:rPr>
        <w:t>ion characteristic</w:t>
      </w:r>
      <w:r w:rsidRPr="00A50E3B">
        <w:rPr>
          <w:rFonts w:ascii="Times New Roman" w:hAnsi="Times New Roman" w:cs="Times New Roman"/>
          <w:sz w:val="24"/>
          <w:szCs w:val="24"/>
        </w:rPr>
        <w:t xml:space="preserve">. </w:t>
      </w:r>
      <w:r w:rsidR="00E0603F">
        <w:rPr>
          <w:rFonts w:ascii="Times New Roman" w:hAnsi="Times New Roman" w:cs="Times New Roman"/>
          <w:sz w:val="24"/>
          <w:szCs w:val="24"/>
        </w:rPr>
        <w:t xml:space="preserve">Deeper groundwater levels are found to be significantly influenced by impermeable lithology characters, i.e., Barind Clay residuum, Madhupur Tract and </w:t>
      </w:r>
      <w:r w:rsidR="00560D6F">
        <w:rPr>
          <w:rFonts w:ascii="Times New Roman" w:hAnsi="Times New Roman" w:cs="Times New Roman"/>
          <w:sz w:val="24"/>
          <w:szCs w:val="24"/>
        </w:rPr>
        <w:t xml:space="preserve">hard/rocky layers of </w:t>
      </w:r>
      <w:r w:rsidR="000D1F1F">
        <w:rPr>
          <w:rFonts w:ascii="Times New Roman" w:hAnsi="Times New Roman" w:cs="Times New Roman"/>
          <w:sz w:val="24"/>
          <w:szCs w:val="24"/>
        </w:rPr>
        <w:t xml:space="preserve">the </w:t>
      </w:r>
      <w:r w:rsidR="00E0603F">
        <w:rPr>
          <w:rFonts w:ascii="Times New Roman" w:hAnsi="Times New Roman" w:cs="Times New Roman"/>
          <w:sz w:val="24"/>
          <w:szCs w:val="24"/>
        </w:rPr>
        <w:t>hilly east</w:t>
      </w:r>
      <w:r w:rsidR="001F6520">
        <w:rPr>
          <w:rFonts w:ascii="Times New Roman" w:hAnsi="Times New Roman" w:cs="Times New Roman"/>
          <w:sz w:val="24"/>
          <w:szCs w:val="24"/>
        </w:rPr>
        <w:t>ern</w:t>
      </w:r>
      <w:r w:rsidR="00E0603F">
        <w:rPr>
          <w:rFonts w:ascii="Times New Roman" w:hAnsi="Times New Roman" w:cs="Times New Roman"/>
          <w:sz w:val="24"/>
          <w:szCs w:val="24"/>
        </w:rPr>
        <w:t xml:space="preserve"> region.</w:t>
      </w:r>
      <w:r w:rsidR="00C66E19">
        <w:rPr>
          <w:rFonts w:ascii="Times New Roman" w:hAnsi="Times New Roman" w:cs="Times New Roman"/>
          <w:sz w:val="24"/>
          <w:szCs w:val="24"/>
        </w:rPr>
        <w:t xml:space="preserve"> In </w:t>
      </w:r>
      <w:r w:rsidR="001F6520">
        <w:rPr>
          <w:rFonts w:ascii="Times New Roman" w:hAnsi="Times New Roman" w:cs="Times New Roman"/>
          <w:sz w:val="24"/>
          <w:szCs w:val="24"/>
        </w:rPr>
        <w:t>fact,</w:t>
      </w:r>
      <w:r w:rsidR="00C66E19">
        <w:rPr>
          <w:rFonts w:ascii="Times New Roman" w:hAnsi="Times New Roman" w:cs="Times New Roman"/>
          <w:sz w:val="24"/>
          <w:szCs w:val="24"/>
        </w:rPr>
        <w:t xml:space="preserve"> these are the locations where suction mode </w:t>
      </w:r>
      <w:r w:rsidR="00A7337A">
        <w:rPr>
          <w:rFonts w:ascii="Times New Roman" w:hAnsi="Times New Roman" w:cs="Times New Roman"/>
          <w:sz w:val="24"/>
          <w:szCs w:val="24"/>
        </w:rPr>
        <w:t>pumping is</w:t>
      </w:r>
      <w:r w:rsidR="001F6520">
        <w:rPr>
          <w:rFonts w:ascii="Times New Roman" w:hAnsi="Times New Roman" w:cs="Times New Roman"/>
          <w:sz w:val="24"/>
          <w:szCs w:val="24"/>
        </w:rPr>
        <w:t xml:space="preserve"> </w:t>
      </w:r>
      <w:r w:rsidR="00A7337A">
        <w:rPr>
          <w:rFonts w:ascii="Times New Roman" w:hAnsi="Times New Roman" w:cs="Times New Roman"/>
          <w:sz w:val="24"/>
          <w:szCs w:val="24"/>
        </w:rPr>
        <w:t>usually</w:t>
      </w:r>
      <w:r w:rsidR="001F6520">
        <w:rPr>
          <w:rFonts w:ascii="Times New Roman" w:hAnsi="Times New Roman" w:cs="Times New Roman"/>
          <w:sz w:val="24"/>
          <w:szCs w:val="24"/>
        </w:rPr>
        <w:t xml:space="preserve"> failing</w:t>
      </w:r>
      <w:r w:rsidR="00C66E19">
        <w:rPr>
          <w:rFonts w:ascii="Times New Roman" w:hAnsi="Times New Roman" w:cs="Times New Roman"/>
          <w:sz w:val="24"/>
          <w:szCs w:val="24"/>
        </w:rPr>
        <w:t xml:space="preserve"> during </w:t>
      </w:r>
      <w:r w:rsidR="001F6520">
        <w:rPr>
          <w:rFonts w:ascii="Times New Roman" w:hAnsi="Times New Roman" w:cs="Times New Roman"/>
          <w:sz w:val="24"/>
          <w:szCs w:val="24"/>
        </w:rPr>
        <w:t>the dry months (March-April)</w:t>
      </w:r>
      <w:r w:rsidR="00C66E19">
        <w:rPr>
          <w:rFonts w:ascii="Times New Roman" w:hAnsi="Times New Roman" w:cs="Times New Roman"/>
          <w:sz w:val="24"/>
          <w:szCs w:val="24"/>
        </w:rPr>
        <w:t xml:space="preserve">. </w:t>
      </w:r>
      <w:r w:rsidR="00DC3787" w:rsidRPr="00DC3787">
        <w:rPr>
          <w:rFonts w:ascii="Times New Roman" w:hAnsi="Times New Roman" w:cs="Times New Roman"/>
          <w:sz w:val="24"/>
          <w:szCs w:val="24"/>
        </w:rPr>
        <w:t xml:space="preserve">So extra precaution </w:t>
      </w:r>
      <w:r w:rsidR="00D31DAB">
        <w:rPr>
          <w:rFonts w:ascii="Times New Roman" w:hAnsi="Times New Roman" w:cs="Times New Roman"/>
          <w:sz w:val="24"/>
          <w:szCs w:val="24"/>
        </w:rPr>
        <w:t>is</w:t>
      </w:r>
      <w:r w:rsidR="00DC3787" w:rsidRPr="00DC3787">
        <w:rPr>
          <w:rFonts w:ascii="Times New Roman" w:hAnsi="Times New Roman" w:cs="Times New Roman"/>
          <w:sz w:val="24"/>
          <w:szCs w:val="24"/>
        </w:rPr>
        <w:t xml:space="preserve"> always needed before </w:t>
      </w:r>
      <w:r w:rsidR="00D31DAB">
        <w:rPr>
          <w:rFonts w:ascii="Times New Roman" w:hAnsi="Times New Roman" w:cs="Times New Roman"/>
          <w:sz w:val="24"/>
          <w:szCs w:val="24"/>
        </w:rPr>
        <w:t>allowing further irrigation expansion with force modes in such areas. From hydrogeological point of view,</w:t>
      </w:r>
      <w:r w:rsidR="00D31DAB" w:rsidRPr="00D31DAB">
        <w:t xml:space="preserve"> </w:t>
      </w:r>
      <w:r w:rsidR="00D31DAB" w:rsidRPr="00D31DAB">
        <w:rPr>
          <w:rFonts w:ascii="Times New Roman" w:hAnsi="Times New Roman" w:cs="Times New Roman"/>
          <w:sz w:val="24"/>
          <w:szCs w:val="24"/>
        </w:rPr>
        <w:t>th</w:t>
      </w:r>
      <w:r w:rsidR="00D31DAB">
        <w:rPr>
          <w:rFonts w:ascii="Times New Roman" w:hAnsi="Times New Roman" w:cs="Times New Roman"/>
          <w:sz w:val="24"/>
          <w:szCs w:val="24"/>
        </w:rPr>
        <w:t>e</w:t>
      </w:r>
      <w:r w:rsidR="00D31DAB" w:rsidRPr="00D31DAB">
        <w:rPr>
          <w:rFonts w:ascii="Times New Roman" w:hAnsi="Times New Roman" w:cs="Times New Roman"/>
          <w:sz w:val="24"/>
          <w:szCs w:val="24"/>
        </w:rPr>
        <w:t>s</w:t>
      </w:r>
      <w:r w:rsidR="00D31DAB">
        <w:rPr>
          <w:rFonts w:ascii="Times New Roman" w:hAnsi="Times New Roman" w:cs="Times New Roman"/>
          <w:sz w:val="24"/>
          <w:szCs w:val="24"/>
        </w:rPr>
        <w:t xml:space="preserve">e </w:t>
      </w:r>
      <w:r w:rsidR="00D31DAB" w:rsidRPr="00D31DAB">
        <w:rPr>
          <w:rFonts w:ascii="Times New Roman" w:hAnsi="Times New Roman" w:cs="Times New Roman"/>
          <w:sz w:val="24"/>
          <w:szCs w:val="24"/>
        </w:rPr>
        <w:t>site</w:t>
      </w:r>
      <w:r w:rsidR="00D31DAB">
        <w:rPr>
          <w:rFonts w:ascii="Times New Roman" w:hAnsi="Times New Roman" w:cs="Times New Roman"/>
          <w:sz w:val="24"/>
          <w:szCs w:val="24"/>
        </w:rPr>
        <w:t>s</w:t>
      </w:r>
      <w:r w:rsidR="00D31DAB" w:rsidRPr="00D31DAB">
        <w:rPr>
          <w:rFonts w:ascii="Times New Roman" w:hAnsi="Times New Roman" w:cs="Times New Roman"/>
          <w:sz w:val="24"/>
          <w:szCs w:val="24"/>
        </w:rPr>
        <w:t xml:space="preserve"> </w:t>
      </w:r>
      <w:r w:rsidR="00D31DAB">
        <w:rPr>
          <w:rFonts w:ascii="Times New Roman" w:hAnsi="Times New Roman" w:cs="Times New Roman"/>
          <w:sz w:val="24"/>
          <w:szCs w:val="24"/>
        </w:rPr>
        <w:t xml:space="preserve">demand some counteractive actions </w:t>
      </w:r>
      <w:r w:rsidR="00D61E5C">
        <w:rPr>
          <w:rFonts w:ascii="Times New Roman" w:hAnsi="Times New Roman" w:cs="Times New Roman"/>
          <w:sz w:val="24"/>
          <w:szCs w:val="24"/>
        </w:rPr>
        <w:t xml:space="preserve">to prevent recharge </w:t>
      </w:r>
      <w:r w:rsidR="00D61E5C">
        <w:rPr>
          <w:rFonts w:ascii="Times New Roman" w:hAnsi="Times New Roman" w:cs="Times New Roman"/>
          <w:sz w:val="24"/>
          <w:szCs w:val="24"/>
        </w:rPr>
        <w:lastRenderedPageBreak/>
        <w:t>loss and</w:t>
      </w:r>
      <w:r w:rsidR="00D31DAB">
        <w:rPr>
          <w:rFonts w:ascii="Times New Roman" w:hAnsi="Times New Roman" w:cs="Times New Roman"/>
          <w:sz w:val="24"/>
          <w:szCs w:val="24"/>
        </w:rPr>
        <w:t xml:space="preserve"> avoid </w:t>
      </w:r>
      <w:r w:rsidR="00D31DAB" w:rsidRPr="00D31DAB">
        <w:rPr>
          <w:rFonts w:ascii="Times New Roman" w:hAnsi="Times New Roman" w:cs="Times New Roman"/>
          <w:sz w:val="24"/>
          <w:szCs w:val="24"/>
        </w:rPr>
        <w:t>groundwater overexploitation</w:t>
      </w:r>
      <w:r w:rsidR="002300E7">
        <w:rPr>
          <w:rFonts w:ascii="Times New Roman" w:hAnsi="Times New Roman" w:cs="Times New Roman"/>
          <w:sz w:val="24"/>
          <w:szCs w:val="24"/>
        </w:rPr>
        <w:t xml:space="preserve"> </w:t>
      </w:r>
      <w:r w:rsidR="002300E7">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{"citationItems":[{"id":"ITEM-1","itemData":{"DOI":"10.1007/s10661-020-08790-5","ISSN":"1573-2959","abstract":"The increasing trend of population growth along with the rapid groundwater-based agricultural expansion and decreasing trend of mean annual rainfall in the Northwest region of Bangladesh has been exacerbating the declination of groundwater for further expansion. Therefore, the present study attempts to demarcate the potential groundwater abstraction zones from the assessment of potential recharge and available recharge. Potential recharge was obtained with commonly used geospatial-based weighted linear combination (WLC) technique. Here, WLC analysis was based on eight factors related to physiographic (e.g. drainage density, lineament density, slope), geomorphologic (e.g. geomorphology, lithology, soil), land use and land cover (LULC) and hydrology (i.e. rainfall). Available net recharge was assessed for the period 1993–2017 by employing the water table fluctuation method. Finally, the resultant map on potential abstraction was characterized into five different classes, viz. ‘very low’, ‘low’, ‘moderate’, ‘high’ and ‘very high’. The derived map reveals that ‘very high’ potential zone is distributed along the Teesta river floodplain, especially the northeastern part. In contrast, the Barind Tract (i.e. the southwestern and the southcentral parts) area shows ‘very low’ groundwater prospect. Such fused interpretations are expected to contribute to the planning of integrated management of water resources.","author":[{"dropping-particle":"","family":"Nowreen","given":"Sara","non-dropping-particle":"","parse-names":false,"suffix":""},{"dropping-particle":"","family":"Newton","given":"Imran Hossain","non-dropping-particle":"","parse-names":false,"suffix":""},{"dropping-particle":"","family":"Zzaman","given":"Rashed Uz","non-dropping-particle":"","parse-names":false,"suffix":""},{"dropping-particle":"","family":"Islam","given":"A K M Saiful","non-dropping-particle":"","parse-names":false,"suffix":""},{"dropping-particle":"","family":"Islam","given":"G M Tarekul","non-dropping-particle":"","parse-names":false,"suffix":""},{"dropping-particle":"","family":"Alam","given":"Md. Saiful","non-dropping-particle":"","parse-names":false,"suffix":""}],"container-title":"Environmental Monitoring and Assessment","id":"ITEM-1","issue":"1","issued":{"date-parts":[["2021"]]},"page":"24","title":"Development of potential map for groundwater abstraction in the northwest region of Bangladesh using RS-GIS-based weighted overlay analysis and water-table-fluctuation technique","type":"article-journal","volume":"193"},"uris":["http://www.mendeley.com/documents/?uuid=d56fae5d-3f93-47bf-a519-f22f26598e3a"]}],"mendeley":{"formattedCitation":"(Nowreen et al., 2021)","plainTextFormattedCitation":"(Nowreen et al., 2021)","previouslyFormattedCitation":"(Nowreen et al., 2021)"},"properties":{"noteIndex":0},"schema":"https://github.com/citation-style-language/schema/raw/master/csl-citation.json"}</w:instrText>
      </w:r>
      <w:r w:rsidR="002300E7">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(Nowreen et al., 2021)</w:t>
      </w:r>
      <w:r w:rsidR="002300E7">
        <w:rPr>
          <w:rFonts w:ascii="Times New Roman" w:hAnsi="Times New Roman" w:cs="Times New Roman"/>
          <w:sz w:val="24"/>
          <w:szCs w:val="24"/>
        </w:rPr>
        <w:fldChar w:fldCharType="end"/>
      </w:r>
      <w:r w:rsidR="001A3874">
        <w:rPr>
          <w:rFonts w:ascii="Times New Roman" w:hAnsi="Times New Roman" w:cs="Times New Roman"/>
          <w:sz w:val="24"/>
          <w:szCs w:val="24"/>
        </w:rPr>
        <w:t>.</w:t>
      </w:r>
      <w:r w:rsidR="000D1F1F">
        <w:rPr>
          <w:rFonts w:ascii="Times New Roman" w:hAnsi="Times New Roman" w:cs="Times New Roman"/>
          <w:sz w:val="24"/>
          <w:szCs w:val="24"/>
        </w:rPr>
        <w:t xml:space="preserve"> Our produced map therefore could be instrumental in forming and enforcing a sustainable policy in this regard.</w:t>
      </w:r>
    </w:p>
    <w:p w14:paraId="140F9D4A" w14:textId="48048475" w:rsidR="000A6ACB" w:rsidRDefault="000A6ACB" w:rsidP="00E17F22">
      <w:pPr>
        <w:spacing w:line="480" w:lineRule="auto"/>
        <w:jc w:val="both"/>
        <w:rPr>
          <w:rFonts w:ascii="Times New Roman" w:hAnsi="Times New Roman" w:cs="Times New Roman"/>
          <w:sz w:val="24"/>
          <w:szCs w:val="24"/>
        </w:rPr>
      </w:pPr>
      <w:r>
        <w:rPr>
          <w:rFonts w:ascii="Times New Roman" w:hAnsi="Times New Roman" w:cs="Times New Roman"/>
          <w:sz w:val="24"/>
          <w:szCs w:val="24"/>
        </w:rPr>
        <w:t>Additionally, we have used regression models to</w:t>
      </w:r>
      <w:r w:rsidRPr="00947CE9">
        <w:rPr>
          <w:rFonts w:ascii="Times New Roman" w:hAnsi="Times New Roman" w:cs="Times New Roman"/>
          <w:sz w:val="24"/>
          <w:szCs w:val="24"/>
        </w:rPr>
        <w:t xml:space="preserve"> predict groundwater level</w:t>
      </w:r>
      <w:r>
        <w:rPr>
          <w:rFonts w:ascii="Times New Roman" w:hAnsi="Times New Roman" w:cs="Times New Roman"/>
          <w:sz w:val="24"/>
          <w:szCs w:val="24"/>
        </w:rPr>
        <w:t>s</w:t>
      </w:r>
      <w:r w:rsidRPr="00947CE9">
        <w:rPr>
          <w:rFonts w:ascii="Times New Roman" w:hAnsi="Times New Roman" w:cs="Times New Roman"/>
          <w:sz w:val="24"/>
          <w:szCs w:val="24"/>
        </w:rPr>
        <w:t xml:space="preserve"> for </w:t>
      </w:r>
      <w:r>
        <w:rPr>
          <w:rFonts w:ascii="Times New Roman" w:hAnsi="Times New Roman" w:cs="Times New Roman"/>
          <w:sz w:val="24"/>
          <w:szCs w:val="24"/>
        </w:rPr>
        <w:t>Bangladesh.</w:t>
      </w:r>
      <w:r w:rsidR="00927E1C">
        <w:rPr>
          <w:rFonts w:ascii="Times New Roman" w:hAnsi="Times New Roman" w:cs="Times New Roman"/>
          <w:sz w:val="24"/>
          <w:szCs w:val="24"/>
        </w:rPr>
        <w:t xml:space="preserve"> </w:t>
      </w:r>
      <w:r w:rsidR="00B7454B">
        <w:rPr>
          <w:rFonts w:ascii="Times New Roman" w:hAnsi="Times New Roman" w:cs="Times New Roman"/>
          <w:sz w:val="24"/>
          <w:szCs w:val="24"/>
        </w:rPr>
        <w:t xml:space="preserve">In </w:t>
      </w:r>
      <w:r w:rsidRPr="00947CE9">
        <w:rPr>
          <w:rFonts w:ascii="Times New Roman" w:hAnsi="Times New Roman" w:cs="Times New Roman"/>
          <w:sz w:val="24"/>
          <w:szCs w:val="24"/>
        </w:rPr>
        <w:t xml:space="preserve">Figure </w:t>
      </w:r>
      <w:r w:rsidR="00BE6D77">
        <w:rPr>
          <w:rFonts w:ascii="Times New Roman" w:hAnsi="Times New Roman" w:cs="Times New Roman"/>
          <w:sz w:val="24"/>
          <w:szCs w:val="24"/>
        </w:rPr>
        <w:t>7</w:t>
      </w:r>
      <w:r w:rsidR="00B7454B">
        <w:rPr>
          <w:rFonts w:ascii="Times New Roman" w:hAnsi="Times New Roman" w:cs="Times New Roman"/>
          <w:sz w:val="24"/>
          <w:szCs w:val="24"/>
        </w:rPr>
        <w:t>, we</w:t>
      </w:r>
      <w:r w:rsidRPr="00947CE9">
        <w:rPr>
          <w:rFonts w:ascii="Times New Roman" w:hAnsi="Times New Roman" w:cs="Times New Roman"/>
          <w:sz w:val="24"/>
          <w:szCs w:val="24"/>
        </w:rPr>
        <w:t xml:space="preserve"> present the </w:t>
      </w:r>
      <w:r w:rsidR="00BB7F31">
        <w:rPr>
          <w:rFonts w:ascii="Times New Roman" w:hAnsi="Times New Roman" w:cs="Times New Roman"/>
          <w:sz w:val="24"/>
          <w:szCs w:val="24"/>
        </w:rPr>
        <w:t xml:space="preserve">GWL </w:t>
      </w:r>
      <w:r w:rsidRPr="00947CE9">
        <w:rPr>
          <w:rFonts w:ascii="Times New Roman" w:hAnsi="Times New Roman" w:cs="Times New Roman"/>
          <w:sz w:val="24"/>
          <w:szCs w:val="24"/>
        </w:rPr>
        <w:t>spatial d</w:t>
      </w:r>
      <w:r>
        <w:rPr>
          <w:rFonts w:ascii="Times New Roman" w:hAnsi="Times New Roman" w:cs="Times New Roman"/>
          <w:sz w:val="24"/>
          <w:szCs w:val="24"/>
        </w:rPr>
        <w:t xml:space="preserve">istribution </w:t>
      </w:r>
      <w:r w:rsidR="00BB7F31">
        <w:rPr>
          <w:rFonts w:ascii="Times New Roman" w:hAnsi="Times New Roman" w:cs="Times New Roman"/>
          <w:sz w:val="24"/>
          <w:szCs w:val="24"/>
        </w:rPr>
        <w:t>map of Bangladesh</w:t>
      </w:r>
      <w:r w:rsidRPr="00947CE9">
        <w:rPr>
          <w:rFonts w:ascii="Times New Roman" w:hAnsi="Times New Roman" w:cs="Times New Roman"/>
          <w:sz w:val="24"/>
          <w:szCs w:val="24"/>
        </w:rPr>
        <w:t xml:space="preserve">. </w:t>
      </w:r>
      <w:r>
        <w:rPr>
          <w:rFonts w:ascii="Times New Roman" w:hAnsi="Times New Roman" w:cs="Times New Roman"/>
          <w:sz w:val="24"/>
          <w:szCs w:val="24"/>
        </w:rPr>
        <w:t>B</w:t>
      </w:r>
      <w:r w:rsidRPr="00947CE9">
        <w:rPr>
          <w:rFonts w:ascii="Times New Roman" w:hAnsi="Times New Roman" w:cs="Times New Roman"/>
          <w:sz w:val="24"/>
          <w:szCs w:val="24"/>
        </w:rPr>
        <w:t>ecause of the lack of infiltration of rainwater</w:t>
      </w:r>
      <w:r>
        <w:rPr>
          <w:rFonts w:ascii="Times New Roman" w:hAnsi="Times New Roman" w:cs="Times New Roman"/>
          <w:sz w:val="24"/>
          <w:szCs w:val="24"/>
        </w:rPr>
        <w:t>,</w:t>
      </w:r>
      <w:r w:rsidRPr="00947CE9">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947CE9">
        <w:rPr>
          <w:rFonts w:ascii="Times New Roman" w:hAnsi="Times New Roman" w:cs="Times New Roman"/>
          <w:sz w:val="24"/>
          <w:szCs w:val="24"/>
        </w:rPr>
        <w:t xml:space="preserve">groundwater level is deeper in a few specific regions </w:t>
      </w:r>
      <w:r>
        <w:rPr>
          <w:rFonts w:ascii="Times New Roman" w:hAnsi="Times New Roman" w:cs="Times New Roman"/>
          <w:sz w:val="24"/>
          <w:szCs w:val="24"/>
        </w:rPr>
        <w:t xml:space="preserve">(e.g., </w:t>
      </w:r>
      <w:r w:rsidRPr="00947CE9">
        <w:rPr>
          <w:rFonts w:ascii="Times New Roman" w:hAnsi="Times New Roman" w:cs="Times New Roman"/>
          <w:sz w:val="24"/>
          <w:szCs w:val="24"/>
        </w:rPr>
        <w:t>Barind and Dupi Tial formation</w:t>
      </w:r>
      <w:r>
        <w:rPr>
          <w:rFonts w:ascii="Times New Roman" w:hAnsi="Times New Roman" w:cs="Times New Roman"/>
          <w:sz w:val="24"/>
          <w:szCs w:val="24"/>
        </w:rPr>
        <w:t xml:space="preserve">) </w:t>
      </w:r>
      <w:r w:rsidRPr="00947CE9">
        <w:rPr>
          <w:rFonts w:ascii="Times New Roman" w:hAnsi="Times New Roman" w:cs="Times New Roman"/>
          <w:sz w:val="24"/>
          <w:szCs w:val="24"/>
        </w:rPr>
        <w:t>in Bangladesh</w:t>
      </w:r>
      <w:r>
        <w:rPr>
          <w:rFonts w:ascii="Times New Roman" w:hAnsi="Times New Roman" w:cs="Times New Roman"/>
          <w:sz w:val="24"/>
          <w:szCs w:val="24"/>
        </w:rPr>
        <w:t xml:space="preserve">. </w:t>
      </w:r>
      <w:r w:rsidR="00BB7F31">
        <w:rPr>
          <w:rFonts w:ascii="Times New Roman" w:hAnsi="Times New Roman" w:cs="Times New Roman"/>
          <w:sz w:val="24"/>
          <w:szCs w:val="24"/>
        </w:rPr>
        <w:t>This can be attributed to the low transmissivity</w:t>
      </w:r>
      <w:r w:rsidR="00BB7F31" w:rsidRPr="00947CE9">
        <w:rPr>
          <w:rFonts w:ascii="Times New Roman" w:hAnsi="Times New Roman" w:cs="Times New Roman"/>
          <w:sz w:val="24"/>
          <w:szCs w:val="24"/>
        </w:rPr>
        <w:t xml:space="preserve"> </w:t>
      </w:r>
      <w:r w:rsidR="00BB7F31">
        <w:rPr>
          <w:rFonts w:ascii="Times New Roman" w:hAnsi="Times New Roman" w:cs="Times New Roman"/>
          <w:sz w:val="24"/>
          <w:szCs w:val="24"/>
        </w:rPr>
        <w:t>(</w:t>
      </w:r>
      <w:r w:rsidR="00BB7F31" w:rsidRPr="00947CE9">
        <w:rPr>
          <w:rFonts w:ascii="Times New Roman" w:hAnsi="Times New Roman" w:cs="Times New Roman"/>
          <w:sz w:val="24"/>
          <w:szCs w:val="24"/>
        </w:rPr>
        <w:t xml:space="preserve">in the range </w:t>
      </w:r>
      <w:r w:rsidR="00BB7F31">
        <w:rPr>
          <w:rFonts w:ascii="Times New Roman" w:hAnsi="Times New Roman" w:cs="Times New Roman"/>
          <w:sz w:val="24"/>
          <w:szCs w:val="24"/>
        </w:rPr>
        <w:t xml:space="preserve">of </w:t>
      </w:r>
      <w:r w:rsidR="00BB7F31" w:rsidRPr="00947CE9">
        <w:rPr>
          <w:rFonts w:ascii="Times New Roman" w:hAnsi="Times New Roman" w:cs="Times New Roman"/>
          <w:sz w:val="24"/>
          <w:szCs w:val="24"/>
        </w:rPr>
        <w:t>500–2,000 m</w:t>
      </w:r>
      <w:r w:rsidR="00BB7F31" w:rsidRPr="00B4077B">
        <w:rPr>
          <w:rFonts w:ascii="Times New Roman" w:hAnsi="Times New Roman" w:cs="Times New Roman"/>
          <w:sz w:val="24"/>
          <w:szCs w:val="24"/>
          <w:vertAlign w:val="superscript"/>
        </w:rPr>
        <w:t>2</w:t>
      </w:r>
      <w:r w:rsidR="00BB7F31" w:rsidRPr="00947CE9">
        <w:rPr>
          <w:rFonts w:ascii="Times New Roman" w:hAnsi="Times New Roman" w:cs="Times New Roman"/>
          <w:sz w:val="24"/>
          <w:szCs w:val="24"/>
        </w:rPr>
        <w:t>/day</w:t>
      </w:r>
      <w:r w:rsidR="00BB7F31">
        <w:rPr>
          <w:rFonts w:ascii="Times New Roman" w:hAnsi="Times New Roman" w:cs="Times New Roman"/>
          <w:sz w:val="24"/>
          <w:szCs w:val="24"/>
        </w:rPr>
        <w:t xml:space="preserve">) at the </w:t>
      </w:r>
      <w:r w:rsidR="00BB7F31" w:rsidRPr="00947CE9">
        <w:rPr>
          <w:rFonts w:ascii="Times New Roman" w:hAnsi="Times New Roman" w:cs="Times New Roman"/>
          <w:sz w:val="24"/>
          <w:szCs w:val="24"/>
        </w:rPr>
        <w:t>Dup</w:t>
      </w:r>
      <w:r w:rsidR="00BB7F31">
        <w:rPr>
          <w:rFonts w:ascii="Times New Roman" w:hAnsi="Times New Roman" w:cs="Times New Roman"/>
          <w:sz w:val="24"/>
          <w:szCs w:val="24"/>
        </w:rPr>
        <w:t>i</w:t>
      </w:r>
      <w:r w:rsidR="00BB7F31" w:rsidRPr="00947CE9">
        <w:rPr>
          <w:rFonts w:ascii="Times New Roman" w:hAnsi="Times New Roman" w:cs="Times New Roman"/>
          <w:sz w:val="24"/>
          <w:szCs w:val="24"/>
        </w:rPr>
        <w:t xml:space="preserve"> Tila aquifer</w:t>
      </w:r>
      <w:r w:rsidR="00BB7F31">
        <w:rPr>
          <w:rFonts w:ascii="Times New Roman" w:hAnsi="Times New Roman" w:cs="Times New Roman"/>
          <w:sz w:val="24"/>
          <w:szCs w:val="24"/>
        </w:rPr>
        <w:t xml:space="preserve"> system</w:t>
      </w:r>
      <w:r w:rsidR="00BB7F31" w:rsidRPr="00947CE9">
        <w:rPr>
          <w:rFonts w:ascii="Times New Roman" w:hAnsi="Times New Roman" w:cs="Times New Roman"/>
          <w:sz w:val="24"/>
          <w:szCs w:val="24"/>
        </w:rPr>
        <w:t xml:space="preserve"> </w:t>
      </w:r>
      <w:r w:rsidR="00BB7F31">
        <w:rPr>
          <w:rFonts w:ascii="Times New Roman" w:hAnsi="Times New Roman" w:cs="Times New Roman"/>
          <w:sz w:val="24"/>
          <w:szCs w:val="24"/>
        </w:rPr>
        <w:fldChar w:fldCharType="begin" w:fldLock="1"/>
      </w:r>
      <w:r w:rsidR="00BB7F31">
        <w:rPr>
          <w:rFonts w:ascii="Times New Roman" w:hAnsi="Times New Roman" w:cs="Times New Roman"/>
          <w:sz w:val="24"/>
          <w:szCs w:val="24"/>
        </w:rPr>
        <w:instrText>ADDIN CSL_CITATION {"citationItems":[{"id":"ITEM-1","itemData":{"author":[{"dropping-particle":"","family":"EPC/MMP","given":"","non-dropping-particle":"","parse-names":false,"suffix":""}],"id":"ITEM-1","issued":{"date-parts":[["1991"]]},"publisher":"Final Report, Vol.2, main report, Dhaka WASA","title":"Dhaka region groundwater and subsidence study","type":"article"},"uris":["http://www.mendeley.com/documents/?uuid=2b91d824-71b3-4327-b7fb-f4b5640d75fc"]}],"mendeley":{"formattedCitation":"(EPC/MMP, 1991)","plainTextFormattedCitation":"(EPC/MMP, 1991)","previouslyFormattedCitation":"(EPC/MMP, 1991)"},"properties":{"noteIndex":0},"schema":"https://github.com/citation-style-language/schema/raw/master/csl-citation.json"}</w:instrText>
      </w:r>
      <w:r w:rsidR="00BB7F31">
        <w:rPr>
          <w:rFonts w:ascii="Times New Roman" w:hAnsi="Times New Roman" w:cs="Times New Roman"/>
          <w:sz w:val="24"/>
          <w:szCs w:val="24"/>
        </w:rPr>
        <w:fldChar w:fldCharType="separate"/>
      </w:r>
      <w:r w:rsidR="00BB7F31" w:rsidRPr="003E5F52">
        <w:rPr>
          <w:rFonts w:ascii="Times New Roman" w:hAnsi="Times New Roman" w:cs="Times New Roman"/>
          <w:noProof/>
          <w:sz w:val="24"/>
          <w:szCs w:val="24"/>
        </w:rPr>
        <w:t>(EPC/MMP, 1991)</w:t>
      </w:r>
      <w:r w:rsidR="00BB7F31">
        <w:rPr>
          <w:rFonts w:ascii="Times New Roman" w:hAnsi="Times New Roman" w:cs="Times New Roman"/>
          <w:sz w:val="24"/>
          <w:szCs w:val="24"/>
        </w:rPr>
        <w:fldChar w:fldCharType="end"/>
      </w:r>
      <w:r w:rsidR="00BB7F31">
        <w:rPr>
          <w:rFonts w:ascii="Times New Roman" w:hAnsi="Times New Roman" w:cs="Times New Roman"/>
          <w:sz w:val="24"/>
          <w:szCs w:val="24"/>
        </w:rPr>
        <w:t xml:space="preserve"> as opposed to the </w:t>
      </w:r>
      <w:r w:rsidRPr="00947CE9">
        <w:rPr>
          <w:rFonts w:ascii="Times New Roman" w:hAnsi="Times New Roman" w:cs="Times New Roman"/>
          <w:sz w:val="24"/>
          <w:szCs w:val="24"/>
        </w:rPr>
        <w:t>much higher transmissivit</w:t>
      </w:r>
      <w:r>
        <w:rPr>
          <w:rFonts w:ascii="Times New Roman" w:hAnsi="Times New Roman" w:cs="Times New Roman"/>
          <w:sz w:val="24"/>
          <w:szCs w:val="24"/>
        </w:rPr>
        <w:t>y</w:t>
      </w:r>
      <w:r w:rsidRPr="00947CE9">
        <w:rPr>
          <w:rFonts w:ascii="Times New Roman" w:hAnsi="Times New Roman" w:cs="Times New Roman"/>
          <w:sz w:val="24"/>
          <w:szCs w:val="24"/>
        </w:rPr>
        <w:t xml:space="preserve"> (</w:t>
      </w:r>
      <w:r w:rsidR="00E17F22">
        <w:rPr>
          <w:rFonts w:ascii="Times New Roman" w:hAnsi="Times New Roman" w:cs="Times New Roman"/>
          <w:sz w:val="24"/>
          <w:szCs w:val="24"/>
        </w:rPr>
        <w:t xml:space="preserve">in the range of </w:t>
      </w:r>
      <w:r w:rsidRPr="00947CE9">
        <w:rPr>
          <w:rFonts w:ascii="Times New Roman" w:hAnsi="Times New Roman" w:cs="Times New Roman"/>
          <w:sz w:val="24"/>
          <w:szCs w:val="24"/>
        </w:rPr>
        <w:t>3,000– 5,000 m</w:t>
      </w:r>
      <w:r w:rsidRPr="00B4077B">
        <w:rPr>
          <w:rFonts w:ascii="Times New Roman" w:hAnsi="Times New Roman" w:cs="Times New Roman"/>
          <w:sz w:val="24"/>
          <w:szCs w:val="24"/>
          <w:vertAlign w:val="superscript"/>
        </w:rPr>
        <w:t>2</w:t>
      </w:r>
      <w:r w:rsidRPr="00947CE9">
        <w:rPr>
          <w:rFonts w:ascii="Times New Roman" w:hAnsi="Times New Roman" w:cs="Times New Roman"/>
          <w:sz w:val="24"/>
          <w:szCs w:val="24"/>
        </w:rPr>
        <w:t>/</w:t>
      </w:r>
      <w:r w:rsidRPr="000A141B">
        <w:rPr>
          <w:rFonts w:ascii="Times New Roman" w:hAnsi="Times New Roman" w:cs="Times New Roman"/>
          <w:sz w:val="24"/>
          <w:szCs w:val="24"/>
        </w:rPr>
        <w:t>day)</w:t>
      </w:r>
      <w:r w:rsidRPr="00947CE9">
        <w:rPr>
          <w:rFonts w:ascii="Times New Roman" w:hAnsi="Times New Roman" w:cs="Times New Roman"/>
          <w:sz w:val="24"/>
          <w:szCs w:val="24"/>
        </w:rPr>
        <w:t xml:space="preserve"> </w:t>
      </w:r>
      <w:r w:rsidR="00E17F22" w:rsidRPr="00947CE9">
        <w:rPr>
          <w:rFonts w:ascii="Times New Roman" w:hAnsi="Times New Roman" w:cs="Times New Roman"/>
          <w:sz w:val="24"/>
          <w:szCs w:val="24"/>
        </w:rPr>
        <w:t>at similar depths</w:t>
      </w:r>
      <w:r w:rsidR="00E17F22">
        <w:rPr>
          <w:rFonts w:ascii="Times New Roman" w:hAnsi="Times New Roman" w:cs="Times New Roman"/>
          <w:sz w:val="24"/>
          <w:szCs w:val="24"/>
        </w:rPr>
        <w:t xml:space="preserve"> </w:t>
      </w:r>
      <w:r w:rsidRPr="00947CE9">
        <w:rPr>
          <w:rFonts w:ascii="Times New Roman" w:hAnsi="Times New Roman" w:cs="Times New Roman"/>
          <w:sz w:val="24"/>
          <w:szCs w:val="24"/>
        </w:rPr>
        <w:t>in the flood-plain Holocene aquifer.</w:t>
      </w:r>
      <w:r>
        <w:rPr>
          <w:rFonts w:ascii="Times New Roman" w:hAnsi="Times New Roman" w:cs="Times New Roman"/>
          <w:sz w:val="24"/>
          <w:szCs w:val="24"/>
        </w:rPr>
        <w:t xml:space="preserve"> </w:t>
      </w:r>
      <w:r w:rsidR="00E17F22">
        <w:rPr>
          <w:rFonts w:ascii="Times New Roman" w:hAnsi="Times New Roman" w:cs="Times New Roman"/>
          <w:sz w:val="24"/>
          <w:szCs w:val="24"/>
        </w:rPr>
        <w:t>GWL</w:t>
      </w:r>
      <w:r w:rsidR="00E17F22" w:rsidRPr="00947CE9">
        <w:rPr>
          <w:rFonts w:ascii="Times New Roman" w:hAnsi="Times New Roman" w:cs="Times New Roman"/>
          <w:sz w:val="24"/>
          <w:szCs w:val="24"/>
        </w:rPr>
        <w:t xml:space="preserve"> is more than 60m </w:t>
      </w:r>
      <w:r w:rsidR="00E17F22">
        <w:rPr>
          <w:rFonts w:ascii="Times New Roman" w:hAnsi="Times New Roman" w:cs="Times New Roman"/>
          <w:sz w:val="24"/>
          <w:szCs w:val="24"/>
        </w:rPr>
        <w:t>BGL</w:t>
      </w:r>
      <w:r w:rsidR="00E17F22" w:rsidRPr="00947CE9">
        <w:rPr>
          <w:rFonts w:ascii="Times New Roman" w:hAnsi="Times New Roman" w:cs="Times New Roman"/>
          <w:sz w:val="24"/>
          <w:szCs w:val="24"/>
        </w:rPr>
        <w:t xml:space="preserve"> (below ground level) </w:t>
      </w:r>
      <w:r w:rsidR="00E17F22">
        <w:rPr>
          <w:rFonts w:ascii="Times New Roman" w:hAnsi="Times New Roman" w:cs="Times New Roman"/>
          <w:sz w:val="24"/>
          <w:szCs w:val="24"/>
        </w:rPr>
        <w:t>i</w:t>
      </w:r>
      <w:r w:rsidRPr="00947CE9">
        <w:rPr>
          <w:rFonts w:ascii="Times New Roman" w:hAnsi="Times New Roman" w:cs="Times New Roman"/>
          <w:sz w:val="24"/>
          <w:szCs w:val="24"/>
        </w:rPr>
        <w:t>n Barind and Dupi Tila formation</w:t>
      </w:r>
      <w:r>
        <w:rPr>
          <w:rFonts w:ascii="Times New Roman" w:hAnsi="Times New Roman" w:cs="Times New Roman"/>
          <w:sz w:val="24"/>
          <w:szCs w:val="24"/>
        </w:rPr>
        <w:t>,</w:t>
      </w:r>
      <w:r w:rsidRPr="00947CE9">
        <w:rPr>
          <w:rFonts w:ascii="Times New Roman" w:hAnsi="Times New Roman" w:cs="Times New Roman"/>
          <w:sz w:val="24"/>
          <w:szCs w:val="24"/>
        </w:rPr>
        <w:t xml:space="preserve"> which </w:t>
      </w:r>
      <w:r>
        <w:rPr>
          <w:rFonts w:ascii="Times New Roman" w:hAnsi="Times New Roman" w:cs="Times New Roman"/>
          <w:sz w:val="24"/>
          <w:szCs w:val="24"/>
        </w:rPr>
        <w:t>has been captured by our regression model as is evident from some red dots in and around that region</w:t>
      </w:r>
      <w:r w:rsidRPr="00947CE9">
        <w:rPr>
          <w:rFonts w:ascii="Times New Roman" w:hAnsi="Times New Roman" w:cs="Times New Roman"/>
          <w:sz w:val="24"/>
          <w:szCs w:val="24"/>
        </w:rPr>
        <w:t>. On the other hand, the coastal area</w:t>
      </w:r>
      <w:r>
        <w:rPr>
          <w:rFonts w:ascii="Times New Roman" w:hAnsi="Times New Roman" w:cs="Times New Roman"/>
          <w:sz w:val="24"/>
          <w:szCs w:val="24"/>
        </w:rPr>
        <w:t>s</w:t>
      </w:r>
      <w:r w:rsidRPr="00947CE9">
        <w:rPr>
          <w:rFonts w:ascii="Times New Roman" w:hAnsi="Times New Roman" w:cs="Times New Roman"/>
          <w:sz w:val="24"/>
          <w:szCs w:val="24"/>
        </w:rPr>
        <w:t xml:space="preserve"> </w:t>
      </w:r>
      <w:r>
        <w:rPr>
          <w:rFonts w:ascii="Times New Roman" w:hAnsi="Times New Roman" w:cs="Times New Roman"/>
          <w:sz w:val="24"/>
          <w:szCs w:val="24"/>
        </w:rPr>
        <w:t>are</w:t>
      </w:r>
      <w:r w:rsidRPr="00947CE9">
        <w:rPr>
          <w:rFonts w:ascii="Times New Roman" w:hAnsi="Times New Roman" w:cs="Times New Roman"/>
          <w:sz w:val="24"/>
          <w:szCs w:val="24"/>
        </w:rPr>
        <w:t xml:space="preserve"> formed by the recent deltaic formation and groundwater levels in th</w:t>
      </w:r>
      <w:r>
        <w:rPr>
          <w:rFonts w:ascii="Times New Roman" w:hAnsi="Times New Roman" w:cs="Times New Roman"/>
          <w:sz w:val="24"/>
          <w:szCs w:val="24"/>
        </w:rPr>
        <w:t>ese</w:t>
      </w:r>
      <w:r w:rsidRPr="00947CE9">
        <w:rPr>
          <w:rFonts w:ascii="Times New Roman" w:hAnsi="Times New Roman" w:cs="Times New Roman"/>
          <w:sz w:val="24"/>
          <w:szCs w:val="24"/>
        </w:rPr>
        <w:t xml:space="preserve"> area</w:t>
      </w:r>
      <w:r>
        <w:rPr>
          <w:rFonts w:ascii="Times New Roman" w:hAnsi="Times New Roman" w:cs="Times New Roman"/>
          <w:sz w:val="24"/>
          <w:szCs w:val="24"/>
        </w:rPr>
        <w:t>s</w:t>
      </w:r>
      <w:r w:rsidRPr="00947CE9">
        <w:rPr>
          <w:rFonts w:ascii="Times New Roman" w:hAnsi="Times New Roman" w:cs="Times New Roman"/>
          <w:sz w:val="24"/>
          <w:szCs w:val="24"/>
        </w:rPr>
        <w:t xml:space="preserve"> </w:t>
      </w:r>
      <w:r>
        <w:rPr>
          <w:rFonts w:ascii="Times New Roman" w:hAnsi="Times New Roman" w:cs="Times New Roman"/>
          <w:sz w:val="24"/>
          <w:szCs w:val="24"/>
        </w:rPr>
        <w:t>are</w:t>
      </w:r>
      <w:r w:rsidRPr="00947CE9">
        <w:rPr>
          <w:rFonts w:ascii="Times New Roman" w:hAnsi="Times New Roman" w:cs="Times New Roman"/>
          <w:sz w:val="24"/>
          <w:szCs w:val="24"/>
        </w:rPr>
        <w:t xml:space="preserve"> found to </w:t>
      </w:r>
      <w:r>
        <w:rPr>
          <w:rFonts w:ascii="Times New Roman" w:hAnsi="Times New Roman" w:cs="Times New Roman"/>
          <w:sz w:val="24"/>
          <w:szCs w:val="24"/>
        </w:rPr>
        <w:t xml:space="preserve">be near </w:t>
      </w:r>
      <w:r w:rsidRPr="00947CE9">
        <w:rPr>
          <w:rFonts w:ascii="Times New Roman" w:hAnsi="Times New Roman" w:cs="Times New Roman"/>
          <w:sz w:val="24"/>
          <w:szCs w:val="24"/>
        </w:rPr>
        <w:t xml:space="preserve">from </w:t>
      </w:r>
      <w:r>
        <w:rPr>
          <w:rFonts w:ascii="Times New Roman" w:hAnsi="Times New Roman" w:cs="Times New Roman"/>
          <w:sz w:val="24"/>
          <w:szCs w:val="24"/>
        </w:rPr>
        <w:t xml:space="preserve">the </w:t>
      </w:r>
      <w:r w:rsidRPr="00947CE9">
        <w:rPr>
          <w:rFonts w:ascii="Times New Roman" w:hAnsi="Times New Roman" w:cs="Times New Roman"/>
          <w:sz w:val="24"/>
          <w:szCs w:val="24"/>
        </w:rPr>
        <w:t>surface between 0 to 4m</w:t>
      </w:r>
      <w:r>
        <w:rPr>
          <w:rFonts w:ascii="Times New Roman" w:hAnsi="Times New Roman" w:cs="Times New Roman"/>
          <w:sz w:val="24"/>
          <w:szCs w:val="24"/>
        </w:rPr>
        <w:t>.</w:t>
      </w:r>
      <w:r w:rsidRPr="00947CE9">
        <w:rPr>
          <w:rFonts w:ascii="Times New Roman" w:hAnsi="Times New Roman" w:cs="Times New Roman"/>
          <w:sz w:val="24"/>
          <w:szCs w:val="24"/>
        </w:rPr>
        <w:t xml:space="preserve"> </w:t>
      </w:r>
      <w:r>
        <w:rPr>
          <w:rFonts w:ascii="Times New Roman" w:hAnsi="Times New Roman" w:cs="Times New Roman"/>
          <w:sz w:val="24"/>
          <w:szCs w:val="24"/>
        </w:rPr>
        <w:t xml:space="preserve">This has also been captured well in our model (Figure </w:t>
      </w:r>
      <w:r w:rsidR="00BE6D77">
        <w:rPr>
          <w:rFonts w:ascii="Times New Roman" w:hAnsi="Times New Roman" w:cs="Times New Roman"/>
          <w:sz w:val="24"/>
          <w:szCs w:val="24"/>
        </w:rPr>
        <w:t>7</w:t>
      </w:r>
      <w:r>
        <w:rPr>
          <w:rFonts w:ascii="Times New Roman" w:hAnsi="Times New Roman" w:cs="Times New Roman"/>
          <w:sz w:val="24"/>
          <w:szCs w:val="24"/>
        </w:rPr>
        <w:t>)</w:t>
      </w:r>
      <w:r w:rsidRPr="00947CE9">
        <w:rPr>
          <w:rFonts w:ascii="Times New Roman" w:hAnsi="Times New Roman" w:cs="Times New Roman"/>
          <w:sz w:val="24"/>
          <w:szCs w:val="24"/>
        </w:rPr>
        <w:t xml:space="preserve">. </w:t>
      </w:r>
    </w:p>
    <w:p w14:paraId="08F8B23A" w14:textId="112338B6" w:rsidR="00711748" w:rsidRDefault="00181696" w:rsidP="00AF3474">
      <w:pPr>
        <w:widowControl w:val="0"/>
        <w:autoSpaceDE w:val="0"/>
        <w:autoSpaceDN w:val="0"/>
        <w:adjustRightInd w:val="0"/>
        <w:spacing w:line="480" w:lineRule="auto"/>
        <w:jc w:val="both"/>
        <w:rPr>
          <w:rFonts w:ascii="Times New Roman" w:hAnsi="Times New Roman" w:cs="Times New Roman"/>
          <w:sz w:val="24"/>
          <w:szCs w:val="24"/>
        </w:rPr>
      </w:pPr>
      <w:r w:rsidRPr="00841CAB">
        <w:rPr>
          <w:rFonts w:ascii="Times New Roman" w:hAnsi="Times New Roman" w:cs="Times New Roman"/>
          <w:sz w:val="24"/>
          <w:szCs w:val="24"/>
        </w:rPr>
        <w:t xml:space="preserve">In general, hydrologists commonly predict GWL in unsampled sites by interpolation methods available in </w:t>
      </w:r>
      <w:r>
        <w:rPr>
          <w:rFonts w:ascii="Times New Roman" w:hAnsi="Times New Roman" w:cs="Times New Roman"/>
          <w:sz w:val="24"/>
          <w:szCs w:val="24"/>
        </w:rPr>
        <w:t xml:space="preserve">the </w:t>
      </w:r>
      <w:r w:rsidRPr="00841CAB">
        <w:rPr>
          <w:rFonts w:ascii="Times New Roman" w:hAnsi="Times New Roman" w:cs="Times New Roman"/>
          <w:sz w:val="24"/>
          <w:szCs w:val="24"/>
        </w:rPr>
        <w:t>GIS platform, most widely the Ordinary Kriging (OK)</w:t>
      </w:r>
      <w:r>
        <w:rPr>
          <w:rFonts w:ascii="Times New Roman" w:hAnsi="Times New Roman" w:cs="Times New Roman"/>
          <w:sz w:val="24"/>
          <w:szCs w:val="24"/>
        </w:rPr>
        <w:t xml:space="preserve"> method</w:t>
      </w:r>
      <w:r w:rsidRPr="00841CAB">
        <w:rPr>
          <w:rFonts w:ascii="Times New Roman" w:hAnsi="Times New Roman" w:cs="Times New Roman"/>
          <w:sz w:val="24"/>
          <w:szCs w:val="24"/>
        </w:rPr>
        <w:t xml:space="preserve">. </w:t>
      </w:r>
      <w:r>
        <w:rPr>
          <w:rFonts w:ascii="Times New Roman" w:hAnsi="Times New Roman" w:cs="Times New Roman"/>
          <w:sz w:val="24"/>
          <w:szCs w:val="24"/>
        </w:rPr>
        <w:t>Now</w:t>
      </w:r>
      <w:r w:rsidRPr="00841CAB">
        <w:rPr>
          <w:rFonts w:ascii="Times New Roman" w:hAnsi="Times New Roman" w:cs="Times New Roman"/>
          <w:sz w:val="24"/>
          <w:szCs w:val="24"/>
        </w:rPr>
        <w:t xml:space="preserve">, prediction error variance </w:t>
      </w:r>
      <w:r>
        <w:rPr>
          <w:rFonts w:ascii="Times New Roman" w:hAnsi="Times New Roman" w:cs="Times New Roman"/>
          <w:sz w:val="24"/>
          <w:szCs w:val="24"/>
        </w:rPr>
        <w:t xml:space="preserve">for the OK method </w:t>
      </w:r>
      <w:r w:rsidRPr="00841CAB">
        <w:rPr>
          <w:rFonts w:ascii="Times New Roman" w:hAnsi="Times New Roman" w:cs="Times New Roman"/>
          <w:sz w:val="24"/>
          <w:szCs w:val="24"/>
        </w:rPr>
        <w:t>become</w:t>
      </w:r>
      <w:r>
        <w:rPr>
          <w:rFonts w:ascii="Times New Roman" w:hAnsi="Times New Roman" w:cs="Times New Roman"/>
          <w:sz w:val="24"/>
          <w:szCs w:val="24"/>
        </w:rPr>
        <w:t>s</w:t>
      </w:r>
      <w:r w:rsidRPr="00841CAB">
        <w:rPr>
          <w:rFonts w:ascii="Times New Roman" w:hAnsi="Times New Roman" w:cs="Times New Roman"/>
          <w:sz w:val="24"/>
          <w:szCs w:val="24"/>
        </w:rPr>
        <w:t xml:space="preserve"> larger where local variability is greatly varied with space, in particular in complex hydrogeological environment</w:t>
      </w:r>
      <w:r w:rsidR="00B8722E">
        <w:rPr>
          <w:rFonts w:ascii="Times New Roman" w:hAnsi="Times New Roman" w:cs="Times New Roman"/>
          <w:sz w:val="24"/>
          <w:szCs w:val="24"/>
        </w:rPr>
        <w:t xml:space="preserve"> </w:t>
      </w:r>
      <w:r w:rsidR="00B8722E">
        <w:rPr>
          <w:rFonts w:ascii="Times New Roman" w:hAnsi="Times New Roman" w:cs="Times New Roman"/>
          <w:sz w:val="24"/>
          <w:szCs w:val="24"/>
        </w:rPr>
        <w:fldChar w:fldCharType="begin" w:fldLock="1"/>
      </w:r>
      <w:r w:rsidR="00BA1151">
        <w:rPr>
          <w:rFonts w:ascii="Times New Roman" w:hAnsi="Times New Roman" w:cs="Times New Roman"/>
          <w:sz w:val="24"/>
          <w:szCs w:val="24"/>
        </w:rPr>
        <w:instrText>ADDIN CSL_CITATION {"citationItems":[{"id":"ITEM-1","itemData":{"DOI":"10.1023/A:1007577916868","ISSN":"1573-8868","author":[{"dropping-particle":"","family":"Yamamoto","given":"Jorge Kazuo","non-dropping-particle":"","parse-names":false,"suffix":""}],"container-title":"Mathematical Geology","id":"ITEM-1","issue":"4","issued":{"date-parts":[["2000"]]},"page":"489-509","publisher":"Springer","title":"An alternative measure of the reliability of ordinary kriging estimates","type":"article-journal","volume":"32"},"uris":["http://www.mendeley.com/documents/?uuid=26b3b8c8-905c-479d-9360-f865447e5696"]}],"mendeley":{"formattedCitation":"(Yamamoto, 2000)","plainTextFormattedCitation":"(Yamamoto, 2000)","previouslyFormattedCitation":"(Yamamoto, 2000)"},"properties":{"noteIndex":0},"schema":"https://github.com/citation-style-language/schema/raw/master/csl-citation.json"}</w:instrText>
      </w:r>
      <w:r w:rsidR="00B8722E">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(Yamamoto, 2000)</w:t>
      </w:r>
      <w:r w:rsidR="00B8722E">
        <w:rPr>
          <w:rFonts w:ascii="Times New Roman" w:hAnsi="Times New Roman" w:cs="Times New Roman"/>
          <w:sz w:val="24"/>
          <w:szCs w:val="24"/>
        </w:rPr>
        <w:fldChar w:fldCharType="end"/>
      </w:r>
      <w:r w:rsidRPr="00841CAB">
        <w:rPr>
          <w:rFonts w:ascii="Times New Roman" w:hAnsi="Times New Roman" w:cs="Times New Roman"/>
          <w:sz w:val="24"/>
          <w:szCs w:val="24"/>
        </w:rPr>
        <w:t>.</w:t>
      </w:r>
      <w:r>
        <w:rPr>
          <w:rFonts w:ascii="Times New Roman" w:hAnsi="Times New Roman" w:cs="Times New Roman"/>
          <w:sz w:val="24"/>
          <w:szCs w:val="24"/>
        </w:rPr>
        <w:t xml:space="preserve"> </w:t>
      </w:r>
      <w:r w:rsidRPr="00014E24">
        <w:rPr>
          <w:rFonts w:ascii="Times New Roman" w:hAnsi="Times New Roman" w:cs="Times New Roman"/>
          <w:color w:val="000000" w:themeColor="text1"/>
          <w:sz w:val="24"/>
          <w:szCs w:val="24"/>
        </w:rPr>
        <w:t xml:space="preserve">Figure </w:t>
      </w:r>
      <w:r w:rsidR="00BE6D77">
        <w:rPr>
          <w:rFonts w:ascii="Times New Roman" w:hAnsi="Times New Roman" w:cs="Times New Roman"/>
          <w:color w:val="000000" w:themeColor="text1"/>
          <w:sz w:val="24"/>
          <w:szCs w:val="24"/>
        </w:rPr>
        <w:t>8</w:t>
      </w:r>
      <w:r w:rsidRPr="00014E24">
        <w:rPr>
          <w:rFonts w:ascii="Times New Roman" w:hAnsi="Times New Roman" w:cs="Times New Roman"/>
          <w:color w:val="000000" w:themeColor="text1"/>
          <w:sz w:val="24"/>
          <w:szCs w:val="24"/>
        </w:rPr>
        <w:t xml:space="preserve"> </w:t>
      </w:r>
      <w:r>
        <w:rPr>
          <w:rFonts w:ascii="Times New Roman" w:hAnsi="Times New Roman" w:cs="Times New Roman"/>
          <w:sz w:val="24"/>
          <w:szCs w:val="24"/>
        </w:rPr>
        <w:t>presents a map (OK-GW-Map) illustrating the spatial distribution of groundwater level all over the country employing Ordinary Kriging using the same training samples used in our ML based approach.</w:t>
      </w:r>
      <w:r w:rsidR="003B52C5">
        <w:rPr>
          <w:rFonts w:ascii="Times New Roman" w:hAnsi="Times New Roman" w:cs="Times New Roman"/>
          <w:sz w:val="24"/>
          <w:szCs w:val="24"/>
        </w:rPr>
        <w:t xml:space="preserve"> Evidently</w:t>
      </w:r>
      <w:r>
        <w:rPr>
          <w:rFonts w:ascii="Times New Roman" w:hAnsi="Times New Roman" w:cs="Times New Roman"/>
          <w:sz w:val="24"/>
          <w:szCs w:val="24"/>
        </w:rPr>
        <w:t xml:space="preserve">, the OK-GW-Map failed to capture such complex phenomenon in areas like </w:t>
      </w:r>
      <w:r w:rsidRPr="003B52C5">
        <w:rPr>
          <w:rFonts w:ascii="Times New Roman" w:hAnsi="Times New Roman" w:cs="Times New Roman"/>
          <w:sz w:val="24"/>
          <w:szCs w:val="24"/>
        </w:rPr>
        <w:t>Dhaka</w:t>
      </w:r>
      <w:r w:rsidR="00094E1E">
        <w:rPr>
          <w:rFonts w:ascii="Times New Roman" w:hAnsi="Times New Roman" w:cs="Times New Roman"/>
          <w:sz w:val="24"/>
          <w:szCs w:val="24"/>
        </w:rPr>
        <w:t xml:space="preserve"> (</w:t>
      </w:r>
      <w:r w:rsidR="00094E1E" w:rsidRPr="00947CE9">
        <w:rPr>
          <w:rFonts w:ascii="Times New Roman" w:hAnsi="Times New Roman" w:cs="Times New Roman"/>
          <w:sz w:val="24"/>
          <w:szCs w:val="24"/>
        </w:rPr>
        <w:t>Dupi Tila formation</w:t>
      </w:r>
      <w:r w:rsidR="00094E1E">
        <w:rPr>
          <w:rFonts w:ascii="Times New Roman" w:hAnsi="Times New Roman" w:cs="Times New Roman"/>
          <w:sz w:val="24"/>
          <w:szCs w:val="24"/>
        </w:rPr>
        <w:t>)</w:t>
      </w:r>
      <w:r w:rsidRPr="003B52C5">
        <w:rPr>
          <w:rFonts w:ascii="Times New Roman" w:hAnsi="Times New Roman" w:cs="Times New Roman"/>
          <w:sz w:val="24"/>
          <w:szCs w:val="24"/>
        </w:rPr>
        <w:t xml:space="preserve">, Barind and Chittagong Hill Tracts (CHT) of Bangladesh which </w:t>
      </w:r>
      <w:r w:rsidR="003B52C5">
        <w:rPr>
          <w:rFonts w:ascii="Times New Roman" w:hAnsi="Times New Roman" w:cs="Times New Roman"/>
          <w:sz w:val="24"/>
          <w:szCs w:val="24"/>
        </w:rPr>
        <w:t>is well-</w:t>
      </w:r>
      <w:r w:rsidRPr="003B52C5">
        <w:rPr>
          <w:rFonts w:ascii="Times New Roman" w:hAnsi="Times New Roman" w:cs="Times New Roman"/>
          <w:sz w:val="24"/>
          <w:szCs w:val="24"/>
        </w:rPr>
        <w:t xml:space="preserve">captured in the GW-Map as the machine learning models attempted to </w:t>
      </w:r>
      <w:r w:rsidR="003B52C5">
        <w:rPr>
          <w:rFonts w:ascii="Times New Roman" w:hAnsi="Times New Roman" w:cs="Times New Roman"/>
          <w:sz w:val="24"/>
          <w:szCs w:val="24"/>
        </w:rPr>
        <w:t>learn</w:t>
      </w:r>
      <w:r w:rsidRPr="003B52C5">
        <w:rPr>
          <w:rFonts w:ascii="Times New Roman" w:hAnsi="Times New Roman" w:cs="Times New Roman"/>
          <w:sz w:val="24"/>
          <w:szCs w:val="24"/>
        </w:rPr>
        <w:t xml:space="preserve"> the intricate relationship between the HGFs and GWL thereby capturing the </w:t>
      </w:r>
      <w:r w:rsidRPr="00841CAB">
        <w:rPr>
          <w:rFonts w:ascii="Times New Roman" w:hAnsi="Times New Roman" w:cs="Times New Roman"/>
          <w:sz w:val="24"/>
          <w:szCs w:val="24"/>
        </w:rPr>
        <w:t xml:space="preserve">complex hydrogeological </w:t>
      </w:r>
      <w:r w:rsidRPr="00841CAB">
        <w:rPr>
          <w:rFonts w:ascii="Times New Roman" w:hAnsi="Times New Roman" w:cs="Times New Roman"/>
          <w:sz w:val="24"/>
          <w:szCs w:val="24"/>
        </w:rPr>
        <w:lastRenderedPageBreak/>
        <w:t>environment</w:t>
      </w:r>
      <w:r>
        <w:rPr>
          <w:rFonts w:ascii="Times New Roman" w:hAnsi="Times New Roman" w:cs="Times New Roman"/>
          <w:sz w:val="24"/>
          <w:szCs w:val="24"/>
        </w:rPr>
        <w:t xml:space="preserve"> in those areas.</w:t>
      </w:r>
      <w:r w:rsidR="00094E1E">
        <w:rPr>
          <w:rFonts w:ascii="Times New Roman" w:hAnsi="Times New Roman" w:cs="Times New Roman"/>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11748" w14:paraId="6EC6E592" w14:textId="77777777" w:rsidTr="00E348F0">
        <w:tc>
          <w:tcPr>
            <w:tcW w:w="9350" w:type="dxa"/>
            <w:gridSpan w:val="2"/>
          </w:tcPr>
          <w:p w14:paraId="43AD69F6" w14:textId="77777777" w:rsidR="00711748" w:rsidRDefault="00711748" w:rsidP="00E348F0">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123ED8" wp14:editId="1701AE47">
                  <wp:extent cx="4108518" cy="54864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8518" cy="5486400"/>
                          </a:xfrm>
                          <a:prstGeom prst="rect">
                            <a:avLst/>
                          </a:prstGeom>
                        </pic:spPr>
                      </pic:pic>
                    </a:graphicData>
                  </a:graphic>
                </wp:inline>
              </w:drawing>
            </w:r>
          </w:p>
        </w:tc>
      </w:tr>
      <w:tr w:rsidR="00711748" w14:paraId="4D7747E5" w14:textId="77777777" w:rsidTr="00E348F0">
        <w:tc>
          <w:tcPr>
            <w:tcW w:w="9350" w:type="dxa"/>
            <w:gridSpan w:val="2"/>
          </w:tcPr>
          <w:p w14:paraId="5F61FEC2" w14:textId="68761065" w:rsidR="00711748" w:rsidRPr="00014E24" w:rsidRDefault="00711748" w:rsidP="00E348F0">
            <w:pPr>
              <w:jc w:val="both"/>
              <w:rPr>
                <w:rFonts w:ascii="Times New Roman" w:hAnsi="Times New Roman" w:cs="Times New Roman"/>
                <w:sz w:val="24"/>
                <w:szCs w:val="24"/>
              </w:rPr>
            </w:pPr>
            <w:r w:rsidRPr="00014E24">
              <w:rPr>
                <w:rFonts w:ascii="Times New Roman" w:hAnsi="Times New Roman" w:cs="Times New Roman"/>
                <w:sz w:val="24"/>
                <w:szCs w:val="24"/>
              </w:rPr>
              <w:t xml:space="preserve">Figure </w:t>
            </w:r>
            <w:r w:rsidR="001771E2">
              <w:rPr>
                <w:rFonts w:ascii="Times New Roman" w:hAnsi="Times New Roman" w:cs="Times New Roman"/>
                <w:sz w:val="24"/>
                <w:szCs w:val="24"/>
              </w:rPr>
              <w:t>8</w:t>
            </w:r>
            <w:r w:rsidRPr="00014E24">
              <w:rPr>
                <w:rFonts w:ascii="Times New Roman" w:hAnsi="Times New Roman" w:cs="Times New Roman"/>
                <w:sz w:val="24"/>
                <w:szCs w:val="24"/>
              </w:rPr>
              <w:t xml:space="preserve">: Prediction of </w:t>
            </w:r>
            <w:ins w:id="388" w:author="Author" w:date="2021-07-25T21:47:00Z">
              <w:r w:rsidR="00FC7443">
                <w:rPr>
                  <w:rFonts w:ascii="Times New Roman" w:hAnsi="Times New Roman" w:cs="Times New Roman"/>
                  <w:sz w:val="24"/>
                  <w:szCs w:val="24"/>
                </w:rPr>
                <w:t xml:space="preserve">annual maximum </w:t>
              </w:r>
            </w:ins>
            <w:commentRangeStart w:id="389"/>
            <w:commentRangeStart w:id="390"/>
            <w:commentRangeStart w:id="391"/>
            <w:commentRangeStart w:id="392"/>
            <w:r w:rsidRPr="00014E24">
              <w:rPr>
                <w:rFonts w:ascii="Times New Roman" w:hAnsi="Times New Roman" w:cs="Times New Roman"/>
                <w:sz w:val="24"/>
                <w:szCs w:val="24"/>
              </w:rPr>
              <w:t xml:space="preserve">GWL </w:t>
            </w:r>
            <w:commentRangeEnd w:id="389"/>
            <w:r w:rsidR="00511A5D">
              <w:rPr>
                <w:rStyle w:val="CommentReference"/>
              </w:rPr>
              <w:commentReference w:id="389"/>
            </w:r>
            <w:commentRangeEnd w:id="390"/>
            <w:r w:rsidR="000B4886">
              <w:rPr>
                <w:rStyle w:val="CommentReference"/>
              </w:rPr>
              <w:commentReference w:id="390"/>
            </w:r>
            <w:commentRangeEnd w:id="391"/>
            <w:r w:rsidR="006C4B81">
              <w:rPr>
                <w:rStyle w:val="CommentReference"/>
              </w:rPr>
              <w:commentReference w:id="391"/>
            </w:r>
            <w:commentRangeEnd w:id="392"/>
            <w:r w:rsidR="00FC7443">
              <w:rPr>
                <w:rStyle w:val="CommentReference"/>
              </w:rPr>
              <w:commentReference w:id="392"/>
            </w:r>
            <w:r w:rsidRPr="00014E24">
              <w:rPr>
                <w:rFonts w:ascii="Times New Roman" w:hAnsi="Times New Roman" w:cs="Times New Roman"/>
                <w:sz w:val="24"/>
                <w:szCs w:val="24"/>
              </w:rPr>
              <w:t xml:space="preserve">values </w:t>
            </w:r>
            <w:ins w:id="393" w:author="Author" w:date="2021-07-25T21:47:00Z">
              <w:r w:rsidR="00FC7443">
                <w:rPr>
                  <w:rFonts w:ascii="Times New Roman" w:hAnsi="Times New Roman" w:cs="Times New Roman"/>
                  <w:sz w:val="24"/>
                  <w:szCs w:val="24"/>
                </w:rPr>
                <w:t xml:space="preserve">that occur in April </w:t>
              </w:r>
            </w:ins>
            <w:r w:rsidRPr="00014E24">
              <w:rPr>
                <w:rFonts w:ascii="Times New Roman" w:hAnsi="Times New Roman" w:cs="Times New Roman"/>
                <w:sz w:val="24"/>
                <w:szCs w:val="24"/>
              </w:rPr>
              <w:t xml:space="preserve">for Bangladesh by ordinary kriging approach using the same training samples in </w:t>
            </w:r>
            <w:r>
              <w:rPr>
                <w:rFonts w:ascii="Times New Roman" w:hAnsi="Times New Roman" w:cs="Times New Roman"/>
                <w:sz w:val="24"/>
                <w:szCs w:val="24"/>
              </w:rPr>
              <w:t>2</w:t>
            </w:r>
            <w:r>
              <w:rPr>
                <w:rFonts w:ascii="Times New Roman" w:hAnsi="Times New Roman" w:cs="Times New Roman"/>
                <w:sz w:val="24"/>
                <w:szCs w:val="24"/>
              </w:rPr>
              <w:sym w:font="Symbol" w:char="F0B4"/>
            </w:r>
            <w:r>
              <w:rPr>
                <w:rFonts w:ascii="Times New Roman" w:hAnsi="Times New Roman" w:cs="Times New Roman"/>
                <w:sz w:val="24"/>
                <w:szCs w:val="24"/>
              </w:rPr>
              <w:t>2</w:t>
            </w:r>
            <w:r w:rsidRPr="009132CE">
              <w:rPr>
                <w:rFonts w:ascii="Times New Roman" w:hAnsi="Times New Roman" w:cs="Times New Roman"/>
                <w:sz w:val="24"/>
                <w:szCs w:val="24"/>
              </w:rPr>
              <w:t>km</w:t>
            </w:r>
            <w:r>
              <w:rPr>
                <w:rFonts w:ascii="Times New Roman" w:hAnsi="Times New Roman" w:cs="Times New Roman"/>
                <w:sz w:val="24"/>
                <w:szCs w:val="24"/>
              </w:rPr>
              <w:t xml:space="preserve"> resolution grid</w:t>
            </w:r>
            <w:r w:rsidRPr="00014E24">
              <w:rPr>
                <w:rFonts w:ascii="Times New Roman" w:hAnsi="Times New Roman" w:cs="Times New Roman"/>
                <w:sz w:val="24"/>
                <w:szCs w:val="24"/>
              </w:rPr>
              <w:t>.</w:t>
            </w:r>
          </w:p>
        </w:tc>
      </w:tr>
      <w:tr w:rsidR="00711748" w14:paraId="736DB9A7" w14:textId="77777777" w:rsidTr="00E348F0">
        <w:tc>
          <w:tcPr>
            <w:tcW w:w="4675" w:type="dxa"/>
          </w:tcPr>
          <w:p w14:paraId="740DF9D9" w14:textId="77777777" w:rsidR="00711748" w:rsidRPr="00014E24" w:rsidRDefault="00711748" w:rsidP="00E348F0">
            <w:pPr>
              <w:jc w:val="center"/>
              <w:rPr>
                <w:rFonts w:ascii="Times New Roman" w:hAnsi="Times New Roman" w:cs="Times New Roman"/>
                <w:sz w:val="24"/>
                <w:szCs w:val="24"/>
              </w:rPr>
            </w:pPr>
          </w:p>
        </w:tc>
        <w:tc>
          <w:tcPr>
            <w:tcW w:w="4675" w:type="dxa"/>
          </w:tcPr>
          <w:p w14:paraId="5736FBFB" w14:textId="77777777" w:rsidR="00711748" w:rsidRPr="00014E24" w:rsidRDefault="00711748" w:rsidP="00E348F0">
            <w:pPr>
              <w:jc w:val="center"/>
              <w:rPr>
                <w:rFonts w:ascii="Times New Roman" w:hAnsi="Times New Roman" w:cs="Times New Roman"/>
                <w:sz w:val="24"/>
                <w:szCs w:val="24"/>
              </w:rPr>
            </w:pPr>
          </w:p>
        </w:tc>
      </w:tr>
      <w:tr w:rsidR="00711748" w14:paraId="4308B4F0" w14:textId="77777777" w:rsidTr="00E348F0">
        <w:tc>
          <w:tcPr>
            <w:tcW w:w="9350" w:type="dxa"/>
            <w:gridSpan w:val="2"/>
          </w:tcPr>
          <w:p w14:paraId="537823F8" w14:textId="77777777" w:rsidR="00711748" w:rsidRPr="00CE6C16" w:rsidRDefault="00711748" w:rsidP="00E348F0">
            <w:pPr>
              <w:spacing w:after="200"/>
              <w:jc w:val="center"/>
              <w:rPr>
                <w:rFonts w:ascii="Times New Roman" w:hAnsi="Times New Roman" w:cs="Times New Roman"/>
                <w:iCs/>
                <w:sz w:val="24"/>
                <w:szCs w:val="24"/>
              </w:rPr>
            </w:pPr>
          </w:p>
        </w:tc>
      </w:tr>
    </w:tbl>
    <w:p w14:paraId="47838078" w14:textId="3B35366A" w:rsidR="00181696" w:rsidRDefault="00094E1E" w:rsidP="00E17F22">
      <w:pPr>
        <w:widowControl w:val="0"/>
        <w:autoSpaceDE w:val="0"/>
        <w:autoSpaceDN w:val="0"/>
        <w:adjustRightInd w:val="0"/>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we have already discussed </w:t>
      </w:r>
      <w:r w:rsidR="00CA0E72">
        <w:rPr>
          <w:rFonts w:ascii="Times New Roman" w:hAnsi="Times New Roman" w:cs="Times New Roman"/>
          <w:sz w:val="24"/>
          <w:szCs w:val="24"/>
        </w:rPr>
        <w:t xml:space="preserve">the peculiarity of </w:t>
      </w:r>
      <w:r w:rsidR="00CA0E72" w:rsidRPr="003B52C5">
        <w:rPr>
          <w:rFonts w:ascii="Times New Roman" w:hAnsi="Times New Roman" w:cs="Times New Roman"/>
          <w:sz w:val="24"/>
          <w:szCs w:val="24"/>
        </w:rPr>
        <w:t>Dhaka</w:t>
      </w:r>
      <w:r w:rsidR="00CA0E72">
        <w:rPr>
          <w:rFonts w:ascii="Times New Roman" w:hAnsi="Times New Roman" w:cs="Times New Roman"/>
          <w:sz w:val="24"/>
          <w:szCs w:val="24"/>
        </w:rPr>
        <w:t xml:space="preserve"> (</w:t>
      </w:r>
      <w:r w:rsidR="00CA0E72" w:rsidRPr="00947CE9">
        <w:rPr>
          <w:rFonts w:ascii="Times New Roman" w:hAnsi="Times New Roman" w:cs="Times New Roman"/>
          <w:sz w:val="24"/>
          <w:szCs w:val="24"/>
        </w:rPr>
        <w:t>Dupi Tila formation</w:t>
      </w:r>
      <w:r w:rsidR="00CA0E72">
        <w:rPr>
          <w:rFonts w:ascii="Times New Roman" w:hAnsi="Times New Roman" w:cs="Times New Roman"/>
          <w:sz w:val="24"/>
          <w:szCs w:val="24"/>
        </w:rPr>
        <w:t>) and</w:t>
      </w:r>
      <w:r w:rsidR="00CA0E72" w:rsidRPr="003B52C5">
        <w:rPr>
          <w:rFonts w:ascii="Times New Roman" w:hAnsi="Times New Roman" w:cs="Times New Roman"/>
          <w:sz w:val="24"/>
          <w:szCs w:val="24"/>
        </w:rPr>
        <w:t xml:space="preserve"> Barind</w:t>
      </w:r>
      <w:r w:rsidR="00CA0E72">
        <w:rPr>
          <w:rFonts w:ascii="Times New Roman" w:hAnsi="Times New Roman" w:cs="Times New Roman"/>
          <w:sz w:val="24"/>
          <w:szCs w:val="24"/>
        </w:rPr>
        <w:t xml:space="preserve"> area, a brief discussion is also in order including the CHT area. As is evident from the GW-Map, </w:t>
      </w:r>
      <w:r w:rsidR="00CA0E72" w:rsidRPr="00F932D0">
        <w:rPr>
          <w:rFonts w:ascii="Times New Roman" w:hAnsi="Times New Roman" w:cs="Times New Roman"/>
          <w:sz w:val="24"/>
          <w:szCs w:val="24"/>
        </w:rPr>
        <w:t>our machine learning models</w:t>
      </w:r>
      <w:r w:rsidR="00181696" w:rsidRPr="00F932D0">
        <w:rPr>
          <w:rFonts w:ascii="Times New Roman" w:hAnsi="Times New Roman" w:cs="Times New Roman"/>
          <w:sz w:val="24"/>
          <w:szCs w:val="24"/>
        </w:rPr>
        <w:t xml:space="preserve"> </w:t>
      </w:r>
      <w:r w:rsidR="00CA0E72" w:rsidRPr="00F932D0">
        <w:rPr>
          <w:rFonts w:ascii="Times New Roman" w:hAnsi="Times New Roman" w:cs="Times New Roman"/>
          <w:sz w:val="24"/>
          <w:szCs w:val="24"/>
        </w:rPr>
        <w:t xml:space="preserve">seem </w:t>
      </w:r>
      <w:r w:rsidR="00181696" w:rsidRPr="00F932D0">
        <w:rPr>
          <w:rFonts w:ascii="Times New Roman" w:hAnsi="Times New Roman" w:cs="Times New Roman"/>
          <w:sz w:val="24"/>
          <w:szCs w:val="24"/>
        </w:rPr>
        <w:t xml:space="preserve">to </w:t>
      </w:r>
      <w:r w:rsidR="00CA0E72" w:rsidRPr="00F932D0">
        <w:rPr>
          <w:rFonts w:ascii="Times New Roman" w:hAnsi="Times New Roman" w:cs="Times New Roman"/>
          <w:sz w:val="24"/>
          <w:szCs w:val="24"/>
        </w:rPr>
        <w:t xml:space="preserve">have </w:t>
      </w:r>
      <w:r w:rsidR="007B4FE9">
        <w:rPr>
          <w:rFonts w:ascii="Times New Roman" w:hAnsi="Times New Roman" w:cs="Times New Roman"/>
          <w:sz w:val="24"/>
          <w:szCs w:val="24"/>
        </w:rPr>
        <w:t>predicted</w:t>
      </w:r>
      <w:r w:rsidR="00CA0E72" w:rsidRPr="00F932D0">
        <w:rPr>
          <w:rFonts w:ascii="Times New Roman" w:hAnsi="Times New Roman" w:cs="Times New Roman"/>
          <w:sz w:val="24"/>
          <w:szCs w:val="24"/>
        </w:rPr>
        <w:t xml:space="preserve"> </w:t>
      </w:r>
      <w:r w:rsidR="00181696" w:rsidRPr="00F932D0">
        <w:rPr>
          <w:rFonts w:ascii="Times New Roman" w:hAnsi="Times New Roman" w:cs="Times New Roman"/>
          <w:sz w:val="24"/>
          <w:szCs w:val="24"/>
        </w:rPr>
        <w:t xml:space="preserve">deeper GWL depths for Dhaka, Barind and Chittagong Hill Tracts (CHT) under the same set of constraints when compared to the OK </w:t>
      </w:r>
      <w:r w:rsidR="00CA0E72" w:rsidRPr="00F932D0">
        <w:rPr>
          <w:rFonts w:ascii="Times New Roman" w:hAnsi="Times New Roman" w:cs="Times New Roman"/>
          <w:sz w:val="24"/>
          <w:szCs w:val="24"/>
        </w:rPr>
        <w:t xml:space="preserve">method </w:t>
      </w:r>
      <w:r w:rsidR="00181696" w:rsidRPr="00F932D0">
        <w:rPr>
          <w:rFonts w:ascii="Times New Roman" w:hAnsi="Times New Roman" w:cs="Times New Roman"/>
          <w:sz w:val="24"/>
          <w:szCs w:val="24"/>
        </w:rPr>
        <w:lastRenderedPageBreak/>
        <w:t>and th</w:t>
      </w:r>
      <w:r w:rsidR="00CA0E72" w:rsidRPr="00F932D0">
        <w:rPr>
          <w:rFonts w:ascii="Times New Roman" w:hAnsi="Times New Roman" w:cs="Times New Roman"/>
          <w:sz w:val="24"/>
          <w:szCs w:val="24"/>
        </w:rPr>
        <w:t>is</w:t>
      </w:r>
      <w:r w:rsidR="00181696" w:rsidRPr="00F932D0">
        <w:rPr>
          <w:rFonts w:ascii="Times New Roman" w:hAnsi="Times New Roman" w:cs="Times New Roman"/>
          <w:sz w:val="24"/>
          <w:szCs w:val="24"/>
        </w:rPr>
        <w:t xml:space="preserve"> phenomenon </w:t>
      </w:r>
      <w:r w:rsidR="00CA0E72" w:rsidRPr="00F932D0">
        <w:rPr>
          <w:rFonts w:ascii="Times New Roman" w:hAnsi="Times New Roman" w:cs="Times New Roman"/>
          <w:sz w:val="24"/>
          <w:szCs w:val="24"/>
        </w:rPr>
        <w:t xml:space="preserve">(i.e., deeper GWL depths) </w:t>
      </w:r>
      <w:r w:rsidR="00181696" w:rsidRPr="00F932D0">
        <w:rPr>
          <w:rFonts w:ascii="Times New Roman" w:hAnsi="Times New Roman" w:cs="Times New Roman"/>
          <w:sz w:val="24"/>
          <w:szCs w:val="24"/>
        </w:rPr>
        <w:t xml:space="preserve">is most likely accurate as these three particular regions are well known for their high vulnerability to water crises. Dhaka and Barind’s GWL </w:t>
      </w:r>
      <w:r w:rsidR="009A2EF6" w:rsidRPr="00F932D0">
        <w:rPr>
          <w:rFonts w:ascii="Times New Roman" w:hAnsi="Times New Roman" w:cs="Times New Roman"/>
          <w:sz w:val="24"/>
          <w:szCs w:val="24"/>
        </w:rPr>
        <w:t xml:space="preserve">has </w:t>
      </w:r>
      <w:r w:rsidR="00181696" w:rsidRPr="00F932D0">
        <w:rPr>
          <w:rFonts w:ascii="Times New Roman" w:hAnsi="Times New Roman" w:cs="Times New Roman"/>
          <w:sz w:val="24"/>
          <w:szCs w:val="24"/>
        </w:rPr>
        <w:t>deepen</w:t>
      </w:r>
      <w:r w:rsidR="009A2EF6" w:rsidRPr="00F932D0">
        <w:rPr>
          <w:rFonts w:ascii="Times New Roman" w:hAnsi="Times New Roman" w:cs="Times New Roman"/>
          <w:sz w:val="24"/>
          <w:szCs w:val="24"/>
        </w:rPr>
        <w:t>ed</w:t>
      </w:r>
      <w:r w:rsidR="00181696" w:rsidRPr="00F932D0">
        <w:rPr>
          <w:rFonts w:ascii="Times New Roman" w:hAnsi="Times New Roman" w:cs="Times New Roman"/>
          <w:sz w:val="24"/>
          <w:szCs w:val="24"/>
        </w:rPr>
        <w:t xml:space="preserve"> </w:t>
      </w:r>
      <w:r w:rsidR="00E17F22">
        <w:rPr>
          <w:rFonts w:ascii="Times New Roman" w:hAnsi="Times New Roman" w:cs="Times New Roman"/>
          <w:sz w:val="24"/>
          <w:szCs w:val="24"/>
        </w:rPr>
        <w:t>owing to</w:t>
      </w:r>
      <w:r w:rsidR="00181696" w:rsidRPr="00F932D0">
        <w:rPr>
          <w:rFonts w:ascii="Times New Roman" w:hAnsi="Times New Roman" w:cs="Times New Roman"/>
          <w:sz w:val="24"/>
          <w:szCs w:val="24"/>
        </w:rPr>
        <w:t xml:space="preserve"> </w:t>
      </w:r>
      <w:r w:rsidR="00E17F22">
        <w:rPr>
          <w:rFonts w:ascii="Times New Roman" w:hAnsi="Times New Roman" w:cs="Times New Roman"/>
          <w:sz w:val="24"/>
          <w:szCs w:val="24"/>
        </w:rPr>
        <w:t>high</w:t>
      </w:r>
      <w:r w:rsidR="00181696" w:rsidRPr="00F932D0">
        <w:rPr>
          <w:rFonts w:ascii="Times New Roman" w:hAnsi="Times New Roman" w:cs="Times New Roman"/>
          <w:sz w:val="24"/>
          <w:szCs w:val="24"/>
        </w:rPr>
        <w:t xml:space="preserve"> groundwater abstraction for urban water supplies and irrigation, respectively. On the other hand, the dominant shale/clay materials of CHT is what limits the recharge in the subsurface geologic formation and causes higher contour with the groundwater depth.</w:t>
      </w:r>
      <w:r w:rsidR="009A2EF6" w:rsidRPr="00F932D0">
        <w:rPr>
          <w:rFonts w:ascii="Times New Roman" w:hAnsi="Times New Roman" w:cs="Times New Roman"/>
          <w:sz w:val="24"/>
          <w:szCs w:val="24"/>
        </w:rPr>
        <w:t xml:space="preserve"> Since there are no samples in the training set with GWL values in the CHT area (due to the absence of observation wells therein), the OK</w:t>
      </w:r>
      <w:r w:rsidR="00F932D0" w:rsidRPr="00F932D0">
        <w:rPr>
          <w:rFonts w:ascii="Times New Roman" w:hAnsi="Times New Roman" w:cs="Times New Roman"/>
          <w:sz w:val="24"/>
          <w:szCs w:val="24"/>
        </w:rPr>
        <w:t xml:space="preserve"> method </w:t>
      </w:r>
      <w:r w:rsidR="009A2EF6" w:rsidRPr="00F932D0">
        <w:rPr>
          <w:rFonts w:ascii="Times New Roman" w:hAnsi="Times New Roman" w:cs="Times New Roman"/>
          <w:sz w:val="24"/>
          <w:szCs w:val="24"/>
        </w:rPr>
        <w:t xml:space="preserve">failed miserably to </w:t>
      </w:r>
      <w:r w:rsidR="00F932D0" w:rsidRPr="00F932D0">
        <w:rPr>
          <w:rFonts w:ascii="Times New Roman" w:hAnsi="Times New Roman" w:cs="Times New Roman"/>
          <w:sz w:val="24"/>
          <w:szCs w:val="24"/>
        </w:rPr>
        <w:t>predict</w:t>
      </w:r>
      <w:r w:rsidR="009A2EF6" w:rsidRPr="00F932D0">
        <w:rPr>
          <w:rFonts w:ascii="Times New Roman" w:hAnsi="Times New Roman" w:cs="Times New Roman"/>
          <w:sz w:val="24"/>
          <w:szCs w:val="24"/>
        </w:rPr>
        <w:t xml:space="preserve"> the GWL</w:t>
      </w:r>
      <w:r w:rsidR="00F932D0" w:rsidRPr="00F932D0">
        <w:rPr>
          <w:rFonts w:ascii="Times New Roman" w:hAnsi="Times New Roman" w:cs="Times New Roman"/>
          <w:sz w:val="24"/>
          <w:szCs w:val="24"/>
        </w:rPr>
        <w:t xml:space="preserve"> in those areas (as is evident from the OK-GW-Map), whereas the GW-Map reveals that our models seem to have adequately captured the complex hydrogeological phenomenon in those area.</w:t>
      </w:r>
      <w:r w:rsidR="00F932D0">
        <w:rPr>
          <w:rFonts w:ascii="Times New Roman" w:eastAsia="Calibri" w:hAnsi="Times New Roman" w:cs="Times New Roman"/>
          <w:iCs/>
          <w:color w:val="44546A"/>
          <w:sz w:val="24"/>
          <w:szCs w:val="24"/>
        </w:rPr>
        <w:t xml:space="preserve">    </w:t>
      </w:r>
      <w:r w:rsidR="009A2EF6">
        <w:rPr>
          <w:rFonts w:ascii="Times New Roman" w:eastAsia="Calibri" w:hAnsi="Times New Roman" w:cs="Times New Roman"/>
          <w:iCs/>
          <w:color w:val="44546A"/>
          <w:sz w:val="24"/>
          <w:szCs w:val="24"/>
        </w:rPr>
        <w:t xml:space="preserve"> </w:t>
      </w:r>
    </w:p>
    <w:p w14:paraId="35838317" w14:textId="33B49B04" w:rsidR="00DF6F5B" w:rsidRDefault="000A6ACB" w:rsidP="00E17F22">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Our study has inherited the limitations of any machine learning model particularly in the context of the available dataset. </w:t>
      </w:r>
      <w:r w:rsidRPr="000A6ACB">
        <w:rPr>
          <w:rFonts w:ascii="Times New Roman" w:hAnsi="Times New Roman" w:cs="Times New Roman"/>
          <w:sz w:val="24"/>
          <w:szCs w:val="24"/>
        </w:rPr>
        <w:t>The tools and algorithms based on AI and ML are never 100% accurate and the accuracy usually largely depends on the data- both in terms of quality and quantity. Therefore, the output of these approaches must be interpreted wisely and cautiously</w:t>
      </w:r>
      <w:r w:rsidR="001C0611">
        <w:rPr>
          <w:rFonts w:ascii="Times New Roman" w:hAnsi="Times New Roman" w:cs="Times New Roman"/>
          <w:sz w:val="24"/>
          <w:szCs w:val="24"/>
        </w:rPr>
        <w:t xml:space="preserve">, specifically where </w:t>
      </w:r>
      <w:r w:rsidR="001C0611" w:rsidRPr="001C0611">
        <w:rPr>
          <w:rFonts w:ascii="Times New Roman" w:hAnsi="Times New Roman" w:cs="Times New Roman"/>
          <w:sz w:val="24"/>
          <w:szCs w:val="24"/>
        </w:rPr>
        <w:t xml:space="preserve">assessment of the dynamic nature of </w:t>
      </w:r>
      <w:r w:rsidR="00E17F22">
        <w:rPr>
          <w:rFonts w:ascii="Times New Roman" w:hAnsi="Times New Roman" w:cs="Times New Roman"/>
          <w:sz w:val="24"/>
          <w:szCs w:val="24"/>
        </w:rPr>
        <w:t>GWL</w:t>
      </w:r>
      <w:r w:rsidR="001C0611" w:rsidRPr="001C0611">
        <w:rPr>
          <w:rFonts w:ascii="Times New Roman" w:hAnsi="Times New Roman" w:cs="Times New Roman"/>
          <w:sz w:val="24"/>
          <w:szCs w:val="24"/>
        </w:rPr>
        <w:t xml:space="preserve"> and the spatio-temporal changes are </w:t>
      </w:r>
      <w:r w:rsidR="00E17F22">
        <w:rPr>
          <w:rFonts w:ascii="Times New Roman" w:hAnsi="Times New Roman" w:cs="Times New Roman"/>
          <w:sz w:val="24"/>
          <w:szCs w:val="24"/>
        </w:rPr>
        <w:t>to be taken into account.</w:t>
      </w:r>
    </w:p>
    <w:p w14:paraId="40ACBAFF" w14:textId="05E174FD" w:rsidR="00640C74" w:rsidRPr="00947CE9" w:rsidRDefault="00AF3474" w:rsidP="00C328EF">
      <w:pPr>
        <w:pStyle w:val="Heading1"/>
        <w:spacing w:line="480" w:lineRule="auto"/>
        <w:jc w:val="both"/>
        <w:rPr>
          <w:rFonts w:cs="Times New Roman"/>
          <w:sz w:val="24"/>
          <w:szCs w:val="24"/>
        </w:rPr>
      </w:pPr>
      <w:r>
        <w:rPr>
          <w:rFonts w:cs="Times New Roman"/>
          <w:sz w:val="24"/>
          <w:szCs w:val="24"/>
        </w:rPr>
        <w:t>5</w:t>
      </w:r>
      <w:r w:rsidR="00640C74" w:rsidRPr="00947CE9">
        <w:rPr>
          <w:rFonts w:cs="Times New Roman"/>
          <w:sz w:val="24"/>
          <w:szCs w:val="24"/>
        </w:rPr>
        <w:t>. Conclusion</w:t>
      </w:r>
    </w:p>
    <w:p w14:paraId="7709868F" w14:textId="7EF279E3" w:rsidR="00BF7A98" w:rsidRDefault="00A93C77" w:rsidP="009A41A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E3263C">
        <w:rPr>
          <w:rFonts w:ascii="Times New Roman" w:hAnsi="Times New Roman" w:cs="Times New Roman"/>
          <w:sz w:val="24"/>
          <w:szCs w:val="24"/>
        </w:rPr>
        <w:t xml:space="preserve">ratio of suction mode and force </w:t>
      </w:r>
      <w:r>
        <w:rPr>
          <w:rFonts w:ascii="Times New Roman" w:hAnsi="Times New Roman" w:cs="Times New Roman"/>
          <w:sz w:val="24"/>
          <w:szCs w:val="24"/>
        </w:rPr>
        <w:t>mode</w:t>
      </w:r>
      <w:r w:rsidR="00E70F13">
        <w:rPr>
          <w:rFonts w:ascii="Times New Roman" w:hAnsi="Times New Roman" w:cs="Times New Roman"/>
          <w:sz w:val="24"/>
          <w:szCs w:val="24"/>
        </w:rPr>
        <w:t xml:space="preserve"> </w:t>
      </w:r>
      <w:r w:rsidR="00E3263C">
        <w:rPr>
          <w:rFonts w:ascii="Times New Roman" w:hAnsi="Times New Roman" w:cs="Times New Roman"/>
          <w:sz w:val="24"/>
          <w:szCs w:val="24"/>
        </w:rPr>
        <w:t xml:space="preserve">abstraction has </w:t>
      </w:r>
      <w:r>
        <w:rPr>
          <w:rFonts w:ascii="Times New Roman" w:hAnsi="Times New Roman" w:cs="Times New Roman"/>
          <w:sz w:val="24"/>
          <w:szCs w:val="24"/>
        </w:rPr>
        <w:t xml:space="preserve">been </w:t>
      </w:r>
      <w:r w:rsidRPr="000D7876">
        <w:rPr>
          <w:rFonts w:ascii="Times New Roman" w:hAnsi="Times New Roman" w:cs="Times New Roman"/>
          <w:sz w:val="24"/>
          <w:szCs w:val="24"/>
        </w:rPr>
        <w:t xml:space="preserve">significantly </w:t>
      </w:r>
      <w:r w:rsidR="00E3263C">
        <w:rPr>
          <w:rFonts w:ascii="Times New Roman" w:hAnsi="Times New Roman" w:cs="Times New Roman"/>
          <w:sz w:val="24"/>
          <w:szCs w:val="24"/>
        </w:rPr>
        <w:t xml:space="preserve">changing </w:t>
      </w:r>
      <w:r>
        <w:rPr>
          <w:rFonts w:ascii="Times New Roman" w:hAnsi="Times New Roman" w:cs="Times New Roman"/>
          <w:sz w:val="24"/>
          <w:szCs w:val="24"/>
        </w:rPr>
        <w:t>since</w:t>
      </w:r>
      <w:r w:rsidRPr="000D7876">
        <w:rPr>
          <w:rFonts w:ascii="Times New Roman" w:hAnsi="Times New Roman" w:cs="Times New Roman"/>
          <w:sz w:val="24"/>
          <w:szCs w:val="24"/>
        </w:rPr>
        <w:t xml:space="preserve"> </w:t>
      </w:r>
      <w:r w:rsidR="00E3263C">
        <w:rPr>
          <w:rFonts w:ascii="Times New Roman" w:hAnsi="Times New Roman" w:cs="Times New Roman"/>
          <w:sz w:val="24"/>
          <w:szCs w:val="24"/>
        </w:rPr>
        <w:t xml:space="preserve">the </w:t>
      </w:r>
      <w:r>
        <w:rPr>
          <w:rFonts w:ascii="Times New Roman" w:hAnsi="Times New Roman" w:cs="Times New Roman"/>
          <w:sz w:val="24"/>
          <w:szCs w:val="24"/>
        </w:rPr>
        <w:t>green revoluti</w:t>
      </w:r>
      <w:r w:rsidR="00BF7A98">
        <w:rPr>
          <w:rFonts w:ascii="Times New Roman" w:hAnsi="Times New Roman" w:cs="Times New Roman"/>
          <w:sz w:val="24"/>
          <w:szCs w:val="24"/>
        </w:rPr>
        <w:t xml:space="preserve">on started in Bangladesh during the </w:t>
      </w:r>
      <w:r>
        <w:rPr>
          <w:rFonts w:ascii="Times New Roman" w:hAnsi="Times New Roman" w:cs="Times New Roman"/>
          <w:sz w:val="24"/>
          <w:szCs w:val="24"/>
        </w:rPr>
        <w:t>eighties.</w:t>
      </w:r>
      <w:r w:rsidR="00673B49">
        <w:rPr>
          <w:rFonts w:ascii="Times New Roman" w:hAnsi="Times New Roman" w:cs="Times New Roman"/>
          <w:sz w:val="24"/>
          <w:szCs w:val="24"/>
        </w:rPr>
        <w:t xml:space="preserve"> </w:t>
      </w:r>
      <w:r w:rsidR="009A2388">
        <w:rPr>
          <w:rFonts w:ascii="Times New Roman" w:hAnsi="Times New Roman" w:cs="Times New Roman"/>
          <w:sz w:val="24"/>
          <w:szCs w:val="24"/>
        </w:rPr>
        <w:t>Yet</w:t>
      </w:r>
      <w:r w:rsidR="00673B49">
        <w:rPr>
          <w:rFonts w:ascii="Times New Roman" w:hAnsi="Times New Roman" w:cs="Times New Roman"/>
          <w:sz w:val="24"/>
          <w:szCs w:val="24"/>
        </w:rPr>
        <w:t xml:space="preserve">, government organizations like DPHE </w:t>
      </w:r>
      <w:r w:rsidR="009A2388">
        <w:rPr>
          <w:rFonts w:ascii="Times New Roman" w:hAnsi="Times New Roman" w:cs="Times New Roman"/>
          <w:sz w:val="24"/>
          <w:szCs w:val="24"/>
        </w:rPr>
        <w:t xml:space="preserve">still </w:t>
      </w:r>
      <w:r w:rsidR="00673B49">
        <w:rPr>
          <w:rFonts w:ascii="Times New Roman" w:hAnsi="Times New Roman" w:cs="Times New Roman"/>
          <w:sz w:val="24"/>
          <w:szCs w:val="24"/>
        </w:rPr>
        <w:t xml:space="preserve">suggests pumping technology based on the lowest water table declination forecasting </w:t>
      </w:r>
      <w:r w:rsidR="006F3C4A">
        <w:rPr>
          <w:rFonts w:ascii="Times New Roman" w:hAnsi="Times New Roman" w:cs="Times New Roman"/>
          <w:sz w:val="24"/>
          <w:szCs w:val="24"/>
        </w:rPr>
        <w:t xml:space="preserve">study </w:t>
      </w:r>
      <w:r w:rsidR="00673B49">
        <w:rPr>
          <w:rFonts w:ascii="Times New Roman" w:hAnsi="Times New Roman" w:cs="Times New Roman"/>
          <w:sz w:val="24"/>
          <w:szCs w:val="24"/>
        </w:rPr>
        <w:t>conducted in 1990</w:t>
      </w:r>
      <w:r w:rsidR="008331A6">
        <w:rPr>
          <w:rFonts w:ascii="Times New Roman" w:hAnsi="Times New Roman" w:cs="Times New Roman"/>
          <w:sz w:val="24"/>
          <w:szCs w:val="24"/>
        </w:rPr>
        <w:t xml:space="preserve"> </w:t>
      </w:r>
      <w:r w:rsidR="008331A6">
        <w:rPr>
          <w:rFonts w:ascii="Times New Roman" w:hAnsi="Times New Roman" w:cs="Times New Roman"/>
          <w:sz w:val="24"/>
          <w:szCs w:val="24"/>
        </w:rPr>
        <w:fldChar w:fldCharType="begin" w:fldLock="1"/>
      </w:r>
      <w:r w:rsidR="00C169FF">
        <w:rPr>
          <w:rFonts w:ascii="Times New Roman" w:hAnsi="Times New Roman" w:cs="Times New Roman"/>
          <w:sz w:val="24"/>
          <w:szCs w:val="24"/>
        </w:rPr>
        <w:instrText>ADDIN CSL_CITATION {"citationItems":[{"id":"ITEM-1","itemData":{"ISBN":"984-300-002672-1","author":[{"dropping-particle":"","family":"DPHE","given":"","non-dropping-particle":"","parse-names":false,"suffix":""}],"id":"ITEM-1","issued":{"date-parts":[["2008"]]},"publisher":"Project Director Sanitation, Hygiene and Water Supply Project (GOB - UNICEF) DPHE, Dhaka","title":"Union Wise Water Technology Mapping, Government of the People's Republic of Bangladesh (GoB), Department of Public Health Engineering (DPHE)","type":"report"},"uris":["http://www.mendeley.com/documents/?uuid=6f08bc2e-52e9-4383-9cb1-3dc7abce5024"]}],"mendeley":{"formattedCitation":"(DPHE, 2008)","plainTextFormattedCitation":"(DPHE, 2008)","previouslyFormattedCitation":"(DPHE, 2008)"},"properties":{"noteIndex":0},"schema":"https://github.com/citation-style-language/schema/raw/master/csl-citation.json"}</w:instrText>
      </w:r>
      <w:r w:rsidR="008331A6">
        <w:rPr>
          <w:rFonts w:ascii="Times New Roman" w:hAnsi="Times New Roman" w:cs="Times New Roman"/>
          <w:sz w:val="24"/>
          <w:szCs w:val="24"/>
        </w:rPr>
        <w:fldChar w:fldCharType="separate"/>
      </w:r>
      <w:r w:rsidR="003E5F52" w:rsidRPr="003E5F52">
        <w:rPr>
          <w:rFonts w:ascii="Times New Roman" w:hAnsi="Times New Roman" w:cs="Times New Roman"/>
          <w:noProof/>
          <w:sz w:val="24"/>
          <w:szCs w:val="24"/>
        </w:rPr>
        <w:t>(DPHE, 2008)</w:t>
      </w:r>
      <w:r w:rsidR="008331A6">
        <w:rPr>
          <w:rFonts w:ascii="Times New Roman" w:hAnsi="Times New Roman" w:cs="Times New Roman"/>
          <w:sz w:val="24"/>
          <w:szCs w:val="24"/>
        </w:rPr>
        <w:fldChar w:fldCharType="end"/>
      </w:r>
      <w:r w:rsidR="006F3C4A">
        <w:rPr>
          <w:rFonts w:ascii="Times New Roman" w:hAnsi="Times New Roman" w:cs="Times New Roman"/>
          <w:sz w:val="24"/>
          <w:szCs w:val="24"/>
        </w:rPr>
        <w:t xml:space="preserve">, which </w:t>
      </w:r>
      <w:r w:rsidR="009A2388">
        <w:rPr>
          <w:rFonts w:ascii="Times New Roman" w:hAnsi="Times New Roman" w:cs="Times New Roman"/>
          <w:sz w:val="24"/>
          <w:szCs w:val="24"/>
        </w:rPr>
        <w:t xml:space="preserve">seems </w:t>
      </w:r>
      <w:r w:rsidR="006F3C4A">
        <w:rPr>
          <w:rFonts w:ascii="Times New Roman" w:hAnsi="Times New Roman" w:cs="Times New Roman"/>
          <w:sz w:val="24"/>
          <w:szCs w:val="24"/>
        </w:rPr>
        <w:t>outdated</w:t>
      </w:r>
      <w:r w:rsidR="00673B49">
        <w:rPr>
          <w:rFonts w:ascii="Times New Roman" w:hAnsi="Times New Roman" w:cs="Times New Roman"/>
          <w:sz w:val="24"/>
          <w:szCs w:val="24"/>
        </w:rPr>
        <w:t xml:space="preserve">. </w:t>
      </w:r>
      <w:r w:rsidR="009A2388">
        <w:rPr>
          <w:rFonts w:ascii="Times New Roman" w:hAnsi="Times New Roman" w:cs="Times New Roman"/>
          <w:sz w:val="24"/>
          <w:szCs w:val="24"/>
        </w:rPr>
        <w:t>Therefore, h</w:t>
      </w:r>
      <w:r w:rsidRPr="000D7876">
        <w:rPr>
          <w:rFonts w:ascii="Times New Roman" w:hAnsi="Times New Roman" w:cs="Times New Roman"/>
          <w:sz w:val="24"/>
          <w:szCs w:val="24"/>
        </w:rPr>
        <w:t>ow</w:t>
      </w:r>
      <w:r>
        <w:rPr>
          <w:rFonts w:ascii="Times New Roman" w:hAnsi="Times New Roman" w:cs="Times New Roman"/>
          <w:sz w:val="24"/>
          <w:szCs w:val="24"/>
        </w:rPr>
        <w:t xml:space="preserve"> </w:t>
      </w:r>
      <w:r w:rsidRPr="000D7876">
        <w:rPr>
          <w:rFonts w:ascii="Times New Roman" w:hAnsi="Times New Roman" w:cs="Times New Roman"/>
          <w:sz w:val="24"/>
          <w:szCs w:val="24"/>
        </w:rPr>
        <w:t xml:space="preserve">much </w:t>
      </w:r>
      <w:r>
        <w:rPr>
          <w:rFonts w:ascii="Times New Roman" w:hAnsi="Times New Roman" w:cs="Times New Roman"/>
          <w:sz w:val="24"/>
          <w:szCs w:val="24"/>
        </w:rPr>
        <w:t>withdrawal</w:t>
      </w:r>
      <w:r w:rsidRPr="000D7876">
        <w:rPr>
          <w:rFonts w:ascii="Times New Roman" w:hAnsi="Times New Roman" w:cs="Times New Roman"/>
          <w:sz w:val="24"/>
          <w:szCs w:val="24"/>
        </w:rPr>
        <w:t xml:space="preserve"> can really be </w:t>
      </w:r>
      <w:r>
        <w:rPr>
          <w:rFonts w:ascii="Times New Roman" w:hAnsi="Times New Roman" w:cs="Times New Roman"/>
          <w:sz w:val="24"/>
          <w:szCs w:val="24"/>
        </w:rPr>
        <w:t xml:space="preserve">sustainable with which mode of pumping technology </w:t>
      </w:r>
      <w:r w:rsidRPr="000D7876">
        <w:rPr>
          <w:rFonts w:ascii="Times New Roman" w:hAnsi="Times New Roman" w:cs="Times New Roman"/>
          <w:sz w:val="24"/>
          <w:szCs w:val="24"/>
        </w:rPr>
        <w:t xml:space="preserve">has </w:t>
      </w:r>
      <w:r>
        <w:rPr>
          <w:rFonts w:ascii="Times New Roman" w:hAnsi="Times New Roman" w:cs="Times New Roman"/>
          <w:sz w:val="24"/>
          <w:szCs w:val="24"/>
        </w:rPr>
        <w:t xml:space="preserve">now </w:t>
      </w:r>
      <w:r w:rsidRPr="000D7876">
        <w:rPr>
          <w:rFonts w:ascii="Times New Roman" w:hAnsi="Times New Roman" w:cs="Times New Roman"/>
          <w:sz w:val="24"/>
          <w:szCs w:val="24"/>
        </w:rPr>
        <w:t xml:space="preserve">become </w:t>
      </w:r>
      <w:r w:rsidR="009A2388">
        <w:rPr>
          <w:rFonts w:ascii="Times New Roman" w:hAnsi="Times New Roman" w:cs="Times New Roman"/>
          <w:sz w:val="24"/>
          <w:szCs w:val="24"/>
        </w:rPr>
        <w:t>a crucial</w:t>
      </w:r>
      <w:r w:rsidRPr="000D7876">
        <w:rPr>
          <w:rFonts w:ascii="Times New Roman" w:hAnsi="Times New Roman" w:cs="Times New Roman"/>
          <w:sz w:val="24"/>
          <w:szCs w:val="24"/>
        </w:rPr>
        <w:t xml:space="preserve"> question</w:t>
      </w:r>
      <w:r>
        <w:rPr>
          <w:rFonts w:ascii="Times New Roman" w:hAnsi="Times New Roman" w:cs="Times New Roman"/>
          <w:sz w:val="24"/>
          <w:szCs w:val="24"/>
        </w:rPr>
        <w:t xml:space="preserve"> for</w:t>
      </w:r>
      <w:r w:rsidR="009A2388">
        <w:rPr>
          <w:rFonts w:ascii="Times New Roman" w:hAnsi="Times New Roman" w:cs="Times New Roman"/>
          <w:sz w:val="24"/>
          <w:szCs w:val="24"/>
        </w:rPr>
        <w:t xml:space="preserve"> </w:t>
      </w:r>
      <w:r>
        <w:rPr>
          <w:rFonts w:ascii="Times New Roman" w:hAnsi="Times New Roman" w:cs="Times New Roman"/>
          <w:sz w:val="24"/>
          <w:szCs w:val="24"/>
        </w:rPr>
        <w:t>management purposes in many parts of the country. Other developing agrarian countries like India, Vietnam, etc., are no exception</w:t>
      </w:r>
      <w:r w:rsidRPr="000D7876">
        <w:rPr>
          <w:rFonts w:ascii="Times New Roman" w:hAnsi="Times New Roman" w:cs="Times New Roman"/>
          <w:sz w:val="24"/>
          <w:szCs w:val="24"/>
        </w:rPr>
        <w:t xml:space="preserve">. </w:t>
      </w:r>
      <w:r w:rsidR="001C0CF3" w:rsidRPr="001C0CF3">
        <w:rPr>
          <w:rFonts w:ascii="Times New Roman" w:hAnsi="Times New Roman" w:cs="Times New Roman"/>
          <w:sz w:val="24"/>
          <w:szCs w:val="24"/>
        </w:rPr>
        <w:t>On the other</w:t>
      </w:r>
      <w:r w:rsidR="001C0CF3">
        <w:rPr>
          <w:rFonts w:ascii="Times New Roman" w:hAnsi="Times New Roman" w:cs="Times New Roman"/>
          <w:sz w:val="24"/>
          <w:szCs w:val="24"/>
        </w:rPr>
        <w:t xml:space="preserve"> </w:t>
      </w:r>
      <w:r w:rsidR="001C0CF3" w:rsidRPr="001C0CF3">
        <w:rPr>
          <w:rFonts w:ascii="Times New Roman" w:hAnsi="Times New Roman" w:cs="Times New Roman"/>
          <w:sz w:val="24"/>
          <w:szCs w:val="24"/>
        </w:rPr>
        <w:t xml:space="preserve">hand, groundwater data </w:t>
      </w:r>
      <w:r w:rsidR="001C0CF3" w:rsidRPr="001C0CF3">
        <w:rPr>
          <w:rFonts w:ascii="Times New Roman" w:hAnsi="Times New Roman" w:cs="Times New Roman"/>
          <w:sz w:val="24"/>
          <w:szCs w:val="24"/>
        </w:rPr>
        <w:lastRenderedPageBreak/>
        <w:t>collection network density</w:t>
      </w:r>
      <w:r w:rsidR="006F3C4A">
        <w:rPr>
          <w:rFonts w:ascii="Times New Roman" w:hAnsi="Times New Roman" w:cs="Times New Roman"/>
          <w:sz w:val="24"/>
          <w:szCs w:val="24"/>
        </w:rPr>
        <w:t>,</w:t>
      </w:r>
      <w:r w:rsidR="001C0CF3" w:rsidRPr="001C0CF3">
        <w:rPr>
          <w:rFonts w:ascii="Times New Roman" w:hAnsi="Times New Roman" w:cs="Times New Roman"/>
          <w:sz w:val="24"/>
          <w:szCs w:val="24"/>
        </w:rPr>
        <w:t xml:space="preserve"> i.e.</w:t>
      </w:r>
      <w:r w:rsidR="006F3C4A">
        <w:rPr>
          <w:rFonts w:ascii="Times New Roman" w:hAnsi="Times New Roman" w:cs="Times New Roman"/>
          <w:sz w:val="24"/>
          <w:szCs w:val="24"/>
        </w:rPr>
        <w:t>,</w:t>
      </w:r>
      <w:r w:rsidR="001C0CF3" w:rsidRPr="001C0CF3">
        <w:rPr>
          <w:rFonts w:ascii="Times New Roman" w:hAnsi="Times New Roman" w:cs="Times New Roman"/>
          <w:sz w:val="24"/>
          <w:szCs w:val="24"/>
        </w:rPr>
        <w:t xml:space="preserve"> standard resolution in Bangladesh is not adequate to forecast groundwater status at village, even union level. </w:t>
      </w:r>
      <w:r w:rsidR="00FA3F6B">
        <w:rPr>
          <w:rFonts w:ascii="Times New Roman" w:hAnsi="Times New Roman" w:cs="Times New Roman"/>
          <w:sz w:val="24"/>
          <w:szCs w:val="24"/>
        </w:rPr>
        <w:t>To this end, our machine learning models could be instrumental in answering such and other relevant questions.</w:t>
      </w:r>
      <w:r w:rsidR="006F3C4A">
        <w:rPr>
          <w:rFonts w:ascii="Times New Roman" w:hAnsi="Times New Roman" w:cs="Times New Roman"/>
          <w:sz w:val="24"/>
          <w:szCs w:val="24"/>
        </w:rPr>
        <w:t xml:space="preserve"> Furthermore, w</w:t>
      </w:r>
      <w:r w:rsidR="00BF7A98">
        <w:rPr>
          <w:rFonts w:ascii="Times New Roman" w:hAnsi="Times New Roman" w:cs="Times New Roman"/>
          <w:sz w:val="24"/>
          <w:szCs w:val="24"/>
        </w:rPr>
        <w:t>e believe that t</w:t>
      </w:r>
      <w:r w:rsidR="00BF7A98" w:rsidRPr="00947CE9">
        <w:rPr>
          <w:rFonts w:ascii="Times New Roman" w:hAnsi="Times New Roman" w:cs="Times New Roman"/>
          <w:sz w:val="24"/>
          <w:szCs w:val="24"/>
        </w:rPr>
        <w:t xml:space="preserve">he outcome of this study can </w:t>
      </w:r>
      <w:r w:rsidR="00BF7A98">
        <w:rPr>
          <w:rFonts w:ascii="Times New Roman" w:hAnsi="Times New Roman" w:cs="Times New Roman"/>
          <w:sz w:val="24"/>
          <w:szCs w:val="24"/>
        </w:rPr>
        <w:t>aid the</w:t>
      </w:r>
      <w:r w:rsidR="00BF7A98" w:rsidRPr="00947CE9">
        <w:rPr>
          <w:rFonts w:ascii="Times New Roman" w:hAnsi="Times New Roman" w:cs="Times New Roman"/>
          <w:sz w:val="24"/>
          <w:szCs w:val="24"/>
        </w:rPr>
        <w:t xml:space="preserve"> policymakers </w:t>
      </w:r>
      <w:r w:rsidR="00BF7A98">
        <w:rPr>
          <w:rFonts w:ascii="Times New Roman" w:hAnsi="Times New Roman" w:cs="Times New Roman"/>
          <w:sz w:val="24"/>
          <w:szCs w:val="24"/>
        </w:rPr>
        <w:t>in formulating policies for</w:t>
      </w:r>
      <w:r w:rsidR="00BF7A98" w:rsidRPr="00947CE9">
        <w:rPr>
          <w:rFonts w:ascii="Times New Roman" w:hAnsi="Times New Roman" w:cs="Times New Roman"/>
          <w:sz w:val="24"/>
          <w:szCs w:val="24"/>
        </w:rPr>
        <w:t xml:space="preserve"> ensuring sustainable groundwater management.  The output of this study will also be </w:t>
      </w:r>
      <w:r w:rsidR="009A41AF">
        <w:rPr>
          <w:rFonts w:ascii="Times New Roman" w:hAnsi="Times New Roman" w:cs="Times New Roman"/>
          <w:sz w:val="24"/>
          <w:szCs w:val="24"/>
        </w:rPr>
        <w:t>instrumental</w:t>
      </w:r>
      <w:r w:rsidR="00BF7A98" w:rsidRPr="00947CE9">
        <w:rPr>
          <w:rFonts w:ascii="Times New Roman" w:hAnsi="Times New Roman" w:cs="Times New Roman"/>
          <w:sz w:val="24"/>
          <w:szCs w:val="24"/>
        </w:rPr>
        <w:t xml:space="preserve"> to the </w:t>
      </w:r>
      <w:r w:rsidR="009A41AF">
        <w:rPr>
          <w:rFonts w:ascii="Times New Roman" w:hAnsi="Times New Roman" w:cs="Times New Roman"/>
          <w:sz w:val="24"/>
          <w:szCs w:val="24"/>
        </w:rPr>
        <w:t>policy/</w:t>
      </w:r>
      <w:r w:rsidR="00BF7A98" w:rsidRPr="00947CE9">
        <w:rPr>
          <w:rFonts w:ascii="Times New Roman" w:hAnsi="Times New Roman" w:cs="Times New Roman"/>
          <w:sz w:val="24"/>
          <w:szCs w:val="24"/>
        </w:rPr>
        <w:t xml:space="preserve">decision makers </w:t>
      </w:r>
      <w:r w:rsidR="009A41AF">
        <w:rPr>
          <w:rFonts w:ascii="Times New Roman" w:hAnsi="Times New Roman" w:cs="Times New Roman"/>
          <w:sz w:val="24"/>
          <w:szCs w:val="24"/>
        </w:rPr>
        <w:t>to mark</w:t>
      </w:r>
      <w:r w:rsidR="00BF7A98" w:rsidRPr="00947CE9">
        <w:rPr>
          <w:rFonts w:ascii="Times New Roman" w:hAnsi="Times New Roman" w:cs="Times New Roman"/>
          <w:sz w:val="24"/>
          <w:szCs w:val="24"/>
        </w:rPr>
        <w:t xml:space="preserve"> suitable locations for drilling production wells</w:t>
      </w:r>
      <w:r w:rsidR="00BF7A98">
        <w:rPr>
          <w:rFonts w:ascii="Times New Roman" w:hAnsi="Times New Roman" w:cs="Times New Roman"/>
          <w:sz w:val="24"/>
          <w:szCs w:val="24"/>
        </w:rPr>
        <w:t>, which, in the sequel, will</w:t>
      </w:r>
      <w:r w:rsidR="00BF7A98" w:rsidRPr="00947CE9">
        <w:rPr>
          <w:rFonts w:ascii="Times New Roman" w:hAnsi="Times New Roman" w:cs="Times New Roman"/>
          <w:sz w:val="24"/>
          <w:szCs w:val="24"/>
        </w:rPr>
        <w:t xml:space="preserve"> help farmers reduce the extra unnecessary well construction cost</w:t>
      </w:r>
      <w:r w:rsidR="00BF7A98">
        <w:rPr>
          <w:rFonts w:ascii="Times New Roman" w:hAnsi="Times New Roman" w:cs="Times New Roman"/>
          <w:sz w:val="24"/>
          <w:szCs w:val="24"/>
        </w:rPr>
        <w:t>s</w:t>
      </w:r>
      <w:r w:rsidR="00BF7A98" w:rsidRPr="00947CE9">
        <w:rPr>
          <w:rFonts w:ascii="Times New Roman" w:hAnsi="Times New Roman" w:cs="Times New Roman"/>
          <w:sz w:val="24"/>
          <w:szCs w:val="24"/>
        </w:rPr>
        <w:t>.</w:t>
      </w:r>
    </w:p>
    <w:p w14:paraId="2C05128C" w14:textId="77777777" w:rsidR="00E348F0" w:rsidRPr="00DE66D3" w:rsidRDefault="00E348F0" w:rsidP="00E348F0">
      <w:pPr>
        <w:spacing w:line="480" w:lineRule="auto"/>
        <w:rPr>
          <w:rFonts w:ascii="Times New Roman" w:eastAsiaTheme="majorEastAsia" w:hAnsi="Times New Roman" w:cs="Times New Roman"/>
          <w:b/>
          <w:caps/>
          <w:sz w:val="24"/>
          <w:szCs w:val="24"/>
        </w:rPr>
      </w:pPr>
      <w:r w:rsidRPr="00DE66D3">
        <w:rPr>
          <w:rFonts w:ascii="Times New Roman" w:eastAsiaTheme="majorEastAsia" w:hAnsi="Times New Roman" w:cs="Times New Roman"/>
          <w:b/>
          <w:caps/>
          <w:sz w:val="24"/>
          <w:szCs w:val="24"/>
        </w:rPr>
        <w:t>Declarations</w:t>
      </w:r>
    </w:p>
    <w:p w14:paraId="79C0566E" w14:textId="696BC649" w:rsidR="00E348F0" w:rsidRDefault="00E348F0" w:rsidP="00E348F0">
      <w:pPr>
        <w:pStyle w:val="Heading1"/>
        <w:spacing w:line="480" w:lineRule="auto"/>
        <w:jc w:val="both"/>
        <w:rPr>
          <w:rFonts w:cs="Times New Roman"/>
          <w:sz w:val="24"/>
          <w:szCs w:val="24"/>
        </w:rPr>
      </w:pPr>
      <w:r>
        <w:rPr>
          <w:rFonts w:cs="Times New Roman"/>
          <w:sz w:val="24"/>
          <w:szCs w:val="24"/>
        </w:rPr>
        <w:t>Funding</w:t>
      </w:r>
    </w:p>
    <w:p w14:paraId="5E3FC50E" w14:textId="66726BB2" w:rsidR="00E348F0" w:rsidRPr="00A50E3B" w:rsidRDefault="00E348F0" w:rsidP="009A41AF">
      <w:pPr>
        <w:spacing w:line="480" w:lineRule="auto"/>
        <w:jc w:val="both"/>
        <w:rPr>
          <w:rFonts w:ascii="Times New Roman" w:hAnsi="Times New Roman" w:cs="Times New Roman"/>
          <w:sz w:val="24"/>
          <w:szCs w:val="24"/>
        </w:rPr>
      </w:pPr>
      <w:r w:rsidRPr="00B273B4">
        <w:rPr>
          <w:rFonts w:ascii="Times New Roman" w:hAnsi="Times New Roman" w:cs="Times New Roman"/>
          <w:sz w:val="24"/>
          <w:szCs w:val="24"/>
        </w:rPr>
        <w:t>This work is part of the project titled ‘Development of IoT enabled data logger to monitor groundwater and analysis of the collected data’ under the i</w:t>
      </w:r>
      <w:r w:rsidR="009A41AF">
        <w:rPr>
          <w:rFonts w:ascii="Times New Roman" w:hAnsi="Times New Roman" w:cs="Times New Roman"/>
          <w:sz w:val="24"/>
          <w:szCs w:val="24"/>
        </w:rPr>
        <w:t xml:space="preserve">nnovation fund of ICT Division, </w:t>
      </w:r>
      <w:r w:rsidRPr="00B273B4">
        <w:rPr>
          <w:rFonts w:ascii="Times New Roman" w:hAnsi="Times New Roman" w:cs="Times New Roman"/>
          <w:sz w:val="24"/>
          <w:szCs w:val="24"/>
        </w:rPr>
        <w:t>Bangladesh.</w:t>
      </w:r>
      <w:r>
        <w:rPr>
          <w:rFonts w:ascii="Times New Roman" w:hAnsi="Times New Roman" w:cs="Times New Roman"/>
          <w:sz w:val="24"/>
          <w:szCs w:val="24"/>
        </w:rPr>
        <w:t xml:space="preserve"> </w:t>
      </w:r>
      <w:r w:rsidR="009A41AF">
        <w:rPr>
          <w:rFonts w:ascii="Times New Roman" w:hAnsi="Times New Roman" w:cs="Times New Roman"/>
          <w:sz w:val="24"/>
          <w:szCs w:val="24"/>
        </w:rPr>
        <w:t>It</w:t>
      </w:r>
      <w:r>
        <w:rPr>
          <w:rFonts w:ascii="Times New Roman" w:hAnsi="Times New Roman" w:cs="Times New Roman"/>
          <w:sz w:val="24"/>
          <w:szCs w:val="24"/>
        </w:rPr>
        <w:t xml:space="preserve"> is further supported by AI for Earth Grant for a project titled “</w:t>
      </w:r>
      <w:r w:rsidRPr="00B273B4">
        <w:rPr>
          <w:rFonts w:ascii="Times New Roman" w:hAnsi="Times New Roman" w:cs="Times New Roman"/>
          <w:sz w:val="24"/>
          <w:szCs w:val="24"/>
        </w:rPr>
        <w:t>GWMap: Applying Machine Learning to map groundwater levels in Bangladesh</w:t>
      </w:r>
      <w:r>
        <w:rPr>
          <w:rFonts w:ascii="Times New Roman" w:hAnsi="Times New Roman" w:cs="Times New Roman"/>
          <w:sz w:val="24"/>
          <w:szCs w:val="24"/>
        </w:rPr>
        <w:t>”.</w:t>
      </w:r>
    </w:p>
    <w:p w14:paraId="3D2298D5" w14:textId="11B4A9ED" w:rsidR="00E348F0" w:rsidRPr="00E348F0" w:rsidRDefault="00E348F0" w:rsidP="00E348F0">
      <w:pPr>
        <w:spacing w:line="480" w:lineRule="auto"/>
        <w:rPr>
          <w:rFonts w:ascii="Times New Roman" w:hAnsi="Times New Roman" w:cs="Times New Roman"/>
          <w:b/>
          <w:bCs/>
          <w:sz w:val="24"/>
          <w:szCs w:val="24"/>
        </w:rPr>
      </w:pPr>
      <w:r w:rsidRPr="00E348F0">
        <w:rPr>
          <w:rFonts w:ascii="Times New Roman" w:hAnsi="Times New Roman" w:cs="Times New Roman"/>
          <w:b/>
          <w:bCs/>
          <w:sz w:val="24"/>
          <w:szCs w:val="24"/>
        </w:rPr>
        <w:t>Conflicts of interest/Competing interests</w:t>
      </w:r>
    </w:p>
    <w:p w14:paraId="5AE7AEDB" w14:textId="5B1A34E3" w:rsidR="00E348F0" w:rsidRPr="00E348F0" w:rsidRDefault="00E348F0" w:rsidP="00E348F0">
      <w:pPr>
        <w:spacing w:line="480" w:lineRule="auto"/>
        <w:rPr>
          <w:rFonts w:ascii="Times New Roman" w:hAnsi="Times New Roman" w:cs="Times New Roman"/>
          <w:sz w:val="24"/>
          <w:szCs w:val="24"/>
        </w:rPr>
      </w:pPr>
      <w:r>
        <w:rPr>
          <w:rFonts w:ascii="Times New Roman" w:hAnsi="Times New Roman" w:cs="Times New Roman"/>
          <w:sz w:val="24"/>
          <w:szCs w:val="24"/>
        </w:rPr>
        <w:t>None to be declared.</w:t>
      </w:r>
    </w:p>
    <w:p w14:paraId="10B62D81" w14:textId="77777777" w:rsidR="00E348F0" w:rsidRPr="00DE66D3" w:rsidRDefault="00E348F0" w:rsidP="00E348F0">
      <w:pPr>
        <w:spacing w:line="480" w:lineRule="auto"/>
        <w:rPr>
          <w:rFonts w:ascii="Times New Roman" w:hAnsi="Times New Roman" w:cs="Times New Roman"/>
          <w:b/>
          <w:bCs/>
          <w:sz w:val="24"/>
          <w:szCs w:val="24"/>
        </w:rPr>
      </w:pPr>
      <w:r w:rsidRPr="00DE66D3">
        <w:rPr>
          <w:rFonts w:ascii="Times New Roman" w:hAnsi="Times New Roman" w:cs="Times New Roman"/>
          <w:b/>
          <w:bCs/>
          <w:sz w:val="24"/>
          <w:szCs w:val="24"/>
        </w:rPr>
        <w:t>Availability of data and material (data transparency)</w:t>
      </w:r>
    </w:p>
    <w:p w14:paraId="37FC623D" w14:textId="0D9DD446" w:rsidR="00E348F0" w:rsidRPr="00E348F0" w:rsidRDefault="00DE66D3" w:rsidP="00E348F0">
      <w:pPr>
        <w:spacing w:line="480" w:lineRule="auto"/>
        <w:rPr>
          <w:rFonts w:ascii="Times New Roman" w:hAnsi="Times New Roman" w:cs="Times New Roman"/>
          <w:sz w:val="24"/>
          <w:szCs w:val="24"/>
        </w:rPr>
      </w:pPr>
      <w:r>
        <w:rPr>
          <w:rFonts w:ascii="Times New Roman" w:hAnsi="Times New Roman" w:cs="Times New Roman"/>
          <w:sz w:val="24"/>
          <w:szCs w:val="24"/>
        </w:rPr>
        <w:t>All data are available through the appropriate institutes.</w:t>
      </w:r>
    </w:p>
    <w:p w14:paraId="685196B9" w14:textId="77777777" w:rsidR="00E348F0" w:rsidRPr="00DE66D3" w:rsidRDefault="00E348F0" w:rsidP="00E348F0">
      <w:pPr>
        <w:spacing w:line="480" w:lineRule="auto"/>
        <w:rPr>
          <w:rFonts w:ascii="Times New Roman" w:hAnsi="Times New Roman" w:cs="Times New Roman"/>
          <w:b/>
          <w:bCs/>
          <w:sz w:val="24"/>
          <w:szCs w:val="24"/>
        </w:rPr>
      </w:pPr>
      <w:r w:rsidRPr="00DE66D3">
        <w:rPr>
          <w:rFonts w:ascii="Times New Roman" w:hAnsi="Times New Roman" w:cs="Times New Roman"/>
          <w:b/>
          <w:bCs/>
          <w:sz w:val="24"/>
          <w:szCs w:val="24"/>
        </w:rPr>
        <w:t>Code availability (software application or custom code)</w:t>
      </w:r>
    </w:p>
    <w:p w14:paraId="1D102BDF" w14:textId="235CD2D7" w:rsidR="00E348F0" w:rsidRPr="00E348F0" w:rsidRDefault="00DE66D3" w:rsidP="00DE66D3">
      <w:pPr>
        <w:spacing w:line="480" w:lineRule="auto"/>
        <w:rPr>
          <w:rFonts w:ascii="Times New Roman" w:hAnsi="Times New Roman" w:cs="Times New Roman"/>
          <w:sz w:val="24"/>
          <w:szCs w:val="24"/>
        </w:rPr>
      </w:pPr>
      <w:r>
        <w:rPr>
          <w:rFonts w:ascii="Times New Roman" w:hAnsi="Times New Roman" w:cs="Times New Roman"/>
          <w:sz w:val="24"/>
          <w:szCs w:val="24"/>
        </w:rPr>
        <w:t>The code will be made available through github/equivalent repository.</w:t>
      </w:r>
    </w:p>
    <w:p w14:paraId="43C46F0C" w14:textId="77777777" w:rsidR="00DE66D3" w:rsidRDefault="00DE66D3" w:rsidP="00DE66D3">
      <w:pPr>
        <w:spacing w:line="480" w:lineRule="auto"/>
        <w:rPr>
          <w:rFonts w:ascii="Times New Roman" w:hAnsi="Times New Roman" w:cs="Times New Roman"/>
          <w:b/>
          <w:bCs/>
          <w:sz w:val="24"/>
          <w:szCs w:val="24"/>
        </w:rPr>
      </w:pPr>
    </w:p>
    <w:p w14:paraId="106FDCBC" w14:textId="338D034D" w:rsidR="00E348F0" w:rsidRDefault="00DE66D3" w:rsidP="00DE66D3">
      <w:pPr>
        <w:spacing w:line="480" w:lineRule="auto"/>
        <w:rPr>
          <w:rFonts w:ascii="Times New Roman" w:hAnsi="Times New Roman" w:cs="Times New Roman"/>
          <w:b/>
          <w:bCs/>
          <w:sz w:val="24"/>
          <w:szCs w:val="24"/>
        </w:rPr>
      </w:pPr>
      <w:r w:rsidRPr="00DE66D3">
        <w:rPr>
          <w:rFonts w:ascii="Times New Roman" w:hAnsi="Times New Roman" w:cs="Times New Roman"/>
          <w:b/>
          <w:bCs/>
          <w:sz w:val="24"/>
          <w:szCs w:val="24"/>
        </w:rPr>
        <w:lastRenderedPageBreak/>
        <w:t>Authors' contributions</w:t>
      </w:r>
    </w:p>
    <w:p w14:paraId="0BA0861B" w14:textId="14B9043D" w:rsidR="00DE66D3" w:rsidRPr="00DE66D3" w:rsidRDefault="00DE66D3" w:rsidP="00DE66D3">
      <w:pPr>
        <w:spacing w:line="480" w:lineRule="auto"/>
        <w:rPr>
          <w:rFonts w:ascii="Times New Roman" w:hAnsi="Times New Roman" w:cs="Times New Roman"/>
          <w:sz w:val="24"/>
          <w:szCs w:val="24"/>
        </w:rPr>
      </w:pPr>
      <w:r w:rsidRPr="00DE66D3">
        <w:rPr>
          <w:rFonts w:ascii="Times New Roman" w:hAnsi="Times New Roman" w:cs="Times New Roman"/>
          <w:sz w:val="24"/>
          <w:szCs w:val="24"/>
        </w:rPr>
        <w:t>Rashed Uz Zzaman: Data curation, Formal analysis, Validation, Visualization, Writing - original draft. Sara Nowreen: Conceptualization, Methodology, Data curation, Formal analysis, Supervision, Writing - review &amp; editing. Irtesam Mahmud Khan: Methodology, Formal analysis, Validation. Md. Rajibul Islam: Methodology, Formal analysis, Validation. Nabil Ibtehaz: Methodology, Formal analysis, Validation. M. Saifur Rahman: Conceptualization, Methodology, Investigation. Anwar Zahid: Data curation, validation. Dilruba Farzana: Data curation, validation. Afroza Sharmin: Data curation, validation. M. Sohel Rahman: Conceptualization, Methodology, Supervision, Writing - review &amp; editing.</w:t>
      </w:r>
    </w:p>
    <w:p w14:paraId="2E73E028" w14:textId="77777777" w:rsidR="00E348F0" w:rsidRPr="00E348F0" w:rsidRDefault="00E348F0" w:rsidP="00E348F0">
      <w:pPr>
        <w:spacing w:line="480" w:lineRule="auto"/>
        <w:rPr>
          <w:rFonts w:ascii="Times New Roman" w:hAnsi="Times New Roman" w:cs="Times New Roman"/>
          <w:sz w:val="24"/>
          <w:szCs w:val="24"/>
        </w:rPr>
      </w:pPr>
    </w:p>
    <w:p w14:paraId="6A652592" w14:textId="2F52D542" w:rsidR="00640C74" w:rsidRPr="00947CE9" w:rsidRDefault="00640C74" w:rsidP="00C328EF">
      <w:pPr>
        <w:pStyle w:val="Heading1"/>
        <w:spacing w:line="480" w:lineRule="auto"/>
        <w:jc w:val="both"/>
        <w:rPr>
          <w:rFonts w:cs="Times New Roman"/>
          <w:sz w:val="24"/>
          <w:szCs w:val="24"/>
        </w:rPr>
      </w:pPr>
      <w:r w:rsidRPr="00947CE9">
        <w:rPr>
          <w:rFonts w:cs="Times New Roman"/>
          <w:sz w:val="24"/>
          <w:szCs w:val="24"/>
        </w:rPr>
        <w:t>References</w:t>
      </w:r>
    </w:p>
    <w:p w14:paraId="45A5A638" w14:textId="4A16DB02" w:rsidR="00C169FF" w:rsidRPr="00C169FF" w:rsidRDefault="000C6E99"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rPr>
        <w:fldChar w:fldCharType="separate"/>
      </w:r>
      <w:r w:rsidR="00C169FF" w:rsidRPr="00C169FF">
        <w:rPr>
          <w:rFonts w:ascii="Times New Roman" w:hAnsi="Times New Roman" w:cs="Times New Roman"/>
          <w:noProof/>
          <w:sz w:val="24"/>
          <w:szCs w:val="24"/>
        </w:rPr>
        <w:t>Abdollahi, S., Pourghasemi, H.R., Ghanbarian, G.A., Safaeian, R., 2019. Prioritization of effective factors in the occurrence of land subsidence and its susceptibility mapping using an SVM model and their different kernel functions. Bull. Eng. Geol. Environ. 78, 4017–4034. https://doi.org/10.1007/s10064-018-1403-6</w:t>
      </w:r>
    </w:p>
    <w:p w14:paraId="7EE68B48"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Al-Abadi, A.M., Al-Temmeme, A.A., Al-Ghanimy, M.A., 2016. A GIS-based combining of frequency ratio and index of entropy approaches for mapping groundwater availability zones at Badra–Al Al-Gharbi–Teeb areas, Iraq. Sustain. Water Resour. Manag. 2, 265–283. https://doi.org/10.1007/s40899-016-0056-5</w:t>
      </w:r>
    </w:p>
    <w:p w14:paraId="6D7A3A4C"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Alam, M.K., Hasan, K.M.S., Khan, M.R., 1990. Geological map of Bangladesh [WWW Document].</w:t>
      </w:r>
    </w:p>
    <w:p w14:paraId="051B5A3E"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 xml:space="preserve">Althuwaynee, O.F., Pradhan, B., Park, H.-J., Lee, J.H., 2014. A novel ensemble bivariate </w:t>
      </w:r>
      <w:r w:rsidRPr="00C169FF">
        <w:rPr>
          <w:rFonts w:ascii="Times New Roman" w:hAnsi="Times New Roman" w:cs="Times New Roman"/>
          <w:noProof/>
          <w:sz w:val="24"/>
          <w:szCs w:val="24"/>
        </w:rPr>
        <w:lastRenderedPageBreak/>
        <w:t>statistical evidential belief function with knowledge-based analytical hierarchy process and multivariate statistical logistic regression for landslide susceptibility mapping. CATENA 114, 21–36. https://doi.org/10.1016/j.catena.2013.10.011</w:t>
      </w:r>
    </w:p>
    <w:p w14:paraId="0561ADE8"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Altman, D.G., Bland, J.M., 1994. Diagnostic tests. 1: Sensitivity and specificity. BMJ Br. Med. J. 308, 1552.</w:t>
      </w:r>
    </w:p>
    <w:p w14:paraId="0F59454C"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Arabameri, A., Lee, S., Tiefenbacher, J.P., Ngo, P.T.T., 2020. Novel Ensemble of MCDM-Artificial Intelligence Techniques for Groundwater-Potential Mapping in Arid and Semi-Arid Regions (Iran). Remote Sens. 12, 490. https://doi.org/10.3390/rs12030490</w:t>
      </w:r>
    </w:p>
    <w:p w14:paraId="336471C6" w14:textId="77777777" w:rsidR="00953646" w:rsidRDefault="00953646" w:rsidP="00C169FF">
      <w:pPr>
        <w:widowControl w:val="0"/>
        <w:autoSpaceDE w:val="0"/>
        <w:autoSpaceDN w:val="0"/>
        <w:adjustRightInd w:val="0"/>
        <w:spacing w:line="480" w:lineRule="auto"/>
        <w:ind w:left="480" w:hanging="480"/>
        <w:rPr>
          <w:ins w:id="394" w:author="Author" w:date="2021-07-25T23:48:00Z"/>
          <w:rFonts w:ascii="Times New Roman" w:hAnsi="Times New Roman" w:cs="Times New Roman"/>
          <w:noProof/>
          <w:sz w:val="24"/>
          <w:szCs w:val="24"/>
        </w:rPr>
      </w:pPr>
      <w:ins w:id="395" w:author="Author" w:date="2021-07-25T23:48:00Z">
        <w:r>
          <w:rPr>
            <w:rFonts w:ascii="Times New Roman" w:hAnsi="Times New Roman" w:cs="Times New Roman"/>
            <w:noProof/>
            <w:sz w:val="24"/>
            <w:szCs w:val="24"/>
          </w:rPr>
          <w:t xml:space="preserve">BADC (2019) </w:t>
        </w:r>
        <w:r w:rsidRPr="00953646">
          <w:rPr>
            <w:rFonts w:ascii="Times New Roman" w:hAnsi="Times New Roman" w:cs="Times New Roman"/>
            <w:noProof/>
            <w:sz w:val="24"/>
            <w:szCs w:val="24"/>
          </w:rPr>
          <w:t>Bangladesh Agricultural Development Corporation, Minor Irrigation Report of 2018-19.</w:t>
        </w:r>
      </w:ins>
    </w:p>
    <w:p w14:paraId="6EC427EF" w14:textId="56BD3343"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Brammer, H., 2012. Physical geography of Bangladesh. The University Press Ltd.</w:t>
      </w:r>
    </w:p>
    <w:p w14:paraId="763CE5EB"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Breiman, L., 2001. Random forests. Mach. Learn. 45, 5–32.</w:t>
      </w:r>
    </w:p>
    <w:p w14:paraId="194D705E"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Bricker, S.H., Banks, V.J., Galik, G., Tapete, D., Jones, R., 2017. Accounting for groundwater in future city visions. Land use policy 69, 618–630. https://doi.org/10.1016/j.landusepol.2017.09.018</w:t>
      </w:r>
    </w:p>
    <w:p w14:paraId="4ADC93B3"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Burgess, W.G., Shamsudduha, M., Taylor, R.G., Zahid, A., Ahmed, K.M., Mukherjee, A., Lapworth, D.J., Bense, V.F., 2017. Terrestrial water load and groundwater fluctuation in the Bengal Basin. Sci. Rep. 7, 3872. https://doi.org/10.1038/s41598-017-04159-w</w:t>
      </w:r>
    </w:p>
    <w:p w14:paraId="0B1B13CC"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Chawla, N. V, Bowyer, K.W., Hall, L.O., Kegelmeyer, W.P., 2002. SMOTE: synthetic minority over-sampling technique. J. Artif. Intell. Res. 16, 321–357.</w:t>
      </w:r>
    </w:p>
    <w:p w14:paraId="28D31D74"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 xml:space="preserve">Cortes, C., Vapnik, V., 1995. Support-vector networks. Mach. Learn. 20, 273–297. </w:t>
      </w:r>
      <w:r w:rsidRPr="00C169FF">
        <w:rPr>
          <w:rFonts w:ascii="Times New Roman" w:hAnsi="Times New Roman" w:cs="Times New Roman"/>
          <w:noProof/>
          <w:sz w:val="24"/>
          <w:szCs w:val="24"/>
        </w:rPr>
        <w:lastRenderedPageBreak/>
        <w:t>https://doi.org/10.1007/BF00994018</w:t>
      </w:r>
    </w:p>
    <w:p w14:paraId="461DA24A"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Dalin, C., Wada, Y., Kastner, T., Puma, M.J., 2018. Erratum: Corrigendum: Groundwater depletion embedded in international food trade. Nature 553, 366–366. https://doi.org/10.1038/nature24664</w:t>
      </w:r>
    </w:p>
    <w:p w14:paraId="79E7BEBB"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Davis, J., Goadrich, M., 2006. The relationship between Precision-Recall and ROC curves, in: Proceedings of the 23rd International Conference on Machine Learning. pp. 233–240.</w:t>
      </w:r>
    </w:p>
    <w:p w14:paraId="4A8D0192"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DPHE, 2008. Union Wise Water Technology Mapping, Government of the People’s Republic of Bangladesh (GoB), Department of Public Health Engineering (DPHE). Project Director Sanitation, Hygiene and Water Supply Project (GOB - UNICEF) DPHE, Dhaka.</w:t>
      </w:r>
    </w:p>
    <w:p w14:paraId="1E821EC6"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Earth Resources Observation and Science (EROS) Center [WWW Document], 2021. . U.S. Geol. Surv. URL https://www.usgs.gov/centers/eros (accessed 6.1.21).</w:t>
      </w:r>
    </w:p>
    <w:p w14:paraId="00E35884"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EPC/MMP, 1991. Dhaka region groundwater and subsidence study.</w:t>
      </w:r>
    </w:p>
    <w:p w14:paraId="2CC7777A"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Fawcett, T., 2006. An introduction to ROC analysis. Pattern Recognit. Lett. 27, 861–874. https://doi.org/10.1016/j.patrec.2005.10.010</w:t>
      </w:r>
    </w:p>
    <w:p w14:paraId="7B3F4DA6"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Freedman, D.A., 2005. Statistical models: theory and practice. Cambridge University Press.</w:t>
      </w:r>
    </w:p>
    <w:p w14:paraId="4692C5D7"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Harvey, C.F., Ashfaque, K.N., Yu, W., Badruzzaman, A.B.M., Ali, M.A., Oates, P.M., Michael, H.A., Neumann, R.B., Beckie, R., Islam, S., Ahmed, M.F., 2006. Groundwater dynamics and arsenic contamination in Bangladesh. Chem. Geol. 228, 112–136. https://doi.org/10.1016/j.chemgeo.2005.11.025</w:t>
      </w:r>
    </w:p>
    <w:p w14:paraId="07BC93F6"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 xml:space="preserve">Hasda, R., Rahaman, M.F., Jahan, C.S., Molla, K.I., Mazumder, Q.H., 2020. Climatic data analysis for groundwater level simulation in drought prone Barind Tract, Bangladesh: </w:t>
      </w:r>
      <w:r w:rsidRPr="00C169FF">
        <w:rPr>
          <w:rFonts w:ascii="Times New Roman" w:hAnsi="Times New Roman" w:cs="Times New Roman"/>
          <w:noProof/>
          <w:sz w:val="24"/>
          <w:szCs w:val="24"/>
        </w:rPr>
        <w:lastRenderedPageBreak/>
        <w:t>Modelling approach using artificial neural network. Groundw. Sustain. Dev. 10, 100361. https://doi.org/10.1016/j.gsd.2020.100361</w:t>
      </w:r>
    </w:p>
    <w:p w14:paraId="68850973"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Hoque, M.A., Adhikary, S.K., 2020. Prediction of groundwater level using artificial neural network and multivariate time series models. 5th Int. Conf. Civ. Eng. Sustain. Dev. (ICCESD 2020),7~9 Febr. 2020, KUET, Khulna, Bangladesh.</w:t>
      </w:r>
    </w:p>
    <w:p w14:paraId="52C86CC0"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Hossain, M, M., Zahid, A., 2014. Bangladesh Water Development Board: A bank of hydrological data essential for planning and design in water sector, in: Proceedings of the 2nd International Conference on Advances in Civil Engineering 2014. Chittagong University of Engineering and Technology, Bangladesh, December 2014. Proceedings of the 2nd International Conference on Advances in Civil Engineering 2014. Chittagong University of Engineering and Technology, Bangladesh, December 2014.</w:t>
      </w:r>
    </w:p>
    <w:p w14:paraId="6E00D1C5"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Husna, N., Bari, S.H., Hussain, M.M., Ur-rahman, M.T., Rahman, M., 2016. Ground water level prediction using artificial neural network. Int. J. Hydrol. Sci. Technol. 6, 371–381. https://doi.org/10.1504/IJHST.2016.07934456</w:t>
      </w:r>
    </w:p>
    <w:p w14:paraId="307C7278"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Lee, C.F., Li, J., Xu, Z.W., Dai, F.C., 2001. Assessment of landslide susceptibility on the natural terrain of Lantau Island, Hong Kong. Environ. Geol. 40, 381–391. https://doi.org/10.1007/s002540000163</w:t>
      </w:r>
    </w:p>
    <w:p w14:paraId="314041D5"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Lumley, T., Lumley, M.T., 2013. Package ‘leaps.’ Regres. Subset Sel. Thomas Lumley Based Fortran Code by Alan Miller. Available online http//CRAN. R-project. org/package= leaps (accessed 18 March 2018).</w:t>
      </w:r>
    </w:p>
    <w:p w14:paraId="092A52DC"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 xml:space="preserve">Machiwal, D., Jha, M.K., Mal, B.C., 2011. Assessment of groundwater potential in a semi-arid region of India using remote sensing, GIS and MCDM techniques. Water Resour. Manag. </w:t>
      </w:r>
      <w:r w:rsidRPr="00C169FF">
        <w:rPr>
          <w:rFonts w:ascii="Times New Roman" w:hAnsi="Times New Roman" w:cs="Times New Roman"/>
          <w:noProof/>
          <w:sz w:val="24"/>
          <w:szCs w:val="24"/>
        </w:rPr>
        <w:lastRenderedPageBreak/>
        <w:t>25, 1359–1386.</w:t>
      </w:r>
    </w:p>
    <w:p w14:paraId="37B98A87"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Miraki, S., Zanganeh, S.H., Chapi, K., Singh, V.P., Shirzadi, A., Shahabi, H., Pham, B.T., 2019. Mapping Groundwater Potential Using a Novel Hybrid Intelligence Approach. Water Resour. Manag. 33, 281–302. https://doi.org/10.1007/s11269-018-2102-6</w:t>
      </w:r>
    </w:p>
    <w:p w14:paraId="64043741"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Nguyen, P.T., Ha, D.H., Nguyen, H.D., Van Phong, T., Trinh, P.T., Al-Ansari, N., Le, H. Van, Pham, B.T., Ho, L.S., Prakash, I., 2020. Improvement of Credal Decision Trees Using Ensemble Frameworks for Groundwater Potential Modeling. Sustainability 12, 2622. https://doi.org/10.3390/su12072622</w:t>
      </w:r>
    </w:p>
    <w:p w14:paraId="10C8AD21"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Nowreen, S., Newton, I.H., Zzaman, R.U., Islam, A.K.M.S., Islam, G.M.T., Alam, M.S., 2021. Development of potential map for groundwater abstraction in the northwest region of Bangladesh using RS-GIS-based weighted overlay analysis and water-table-fluctuation technique. Environ. Monit. Assess. 193, 24. https://doi.org/10.1007/s10661-020-08790-5</w:t>
      </w:r>
    </w:p>
    <w:p w14:paraId="7DA68FC5"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Oke, S.A., Fourie, F., 2017. Guidelines to groundwater vulnerability mapping for Sub-Saharan Africa. Groundw. Sustain. Dev. 5, 168–177. https://doi.org/10.1016/j.gsd.2017.06.007</w:t>
      </w:r>
    </w:p>
    <w:p w14:paraId="79E66F06"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Powers, D.M.W., 2020. Evaluation: from precision, recall and F-measure to ROC, informedness, markedness and correlation. arXiv Prepr. arXiv2010.16061.</w:t>
      </w:r>
    </w:p>
    <w:p w14:paraId="183E4021"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Qureshi, A.S., Ahmed, Z., Krupnik, T.J., 2014. Groundwater management in Bangladesh: an analysis of problems and opportunities. Cereal Systems Initiative for South Asia Mechanization and Irrigation (CSISA-MI) Project, Research Report No. 2., Dhaka, Bangladesh: CIMMYT.</w:t>
      </w:r>
    </w:p>
    <w:p w14:paraId="4D8D03F0" w14:textId="77777777" w:rsidR="00593E9B" w:rsidRDefault="00593E9B" w:rsidP="00C169FF">
      <w:pPr>
        <w:widowControl w:val="0"/>
        <w:autoSpaceDE w:val="0"/>
        <w:autoSpaceDN w:val="0"/>
        <w:adjustRightInd w:val="0"/>
        <w:spacing w:line="480" w:lineRule="auto"/>
        <w:ind w:left="480" w:hanging="480"/>
        <w:rPr>
          <w:ins w:id="396" w:author="Author" w:date="2021-07-25T23:07:00Z"/>
          <w:rFonts w:ascii="Times New Roman" w:hAnsi="Times New Roman" w:cs="Times New Roman"/>
          <w:noProof/>
          <w:sz w:val="24"/>
          <w:szCs w:val="24"/>
        </w:rPr>
      </w:pPr>
      <w:ins w:id="397" w:author="Author" w:date="2021-07-25T23:07:00Z">
        <w:r w:rsidRPr="00593E9B">
          <w:rPr>
            <w:rFonts w:ascii="Times New Roman" w:hAnsi="Times New Roman" w:cs="Times New Roman"/>
            <w:noProof/>
            <w:sz w:val="24"/>
            <w:szCs w:val="24"/>
          </w:rPr>
          <w:t xml:space="preserve">Ravenscroft, P., Burgess, W., Ahmed, K., Burren, M., and Perrin, J. (2005). Arsenic in </w:t>
        </w:r>
        <w:r w:rsidRPr="00593E9B">
          <w:rPr>
            <w:rFonts w:ascii="Times New Roman" w:hAnsi="Times New Roman" w:cs="Times New Roman"/>
            <w:noProof/>
            <w:sz w:val="24"/>
            <w:szCs w:val="24"/>
          </w:rPr>
          <w:lastRenderedPageBreak/>
          <w:t>groundwater of the Bengal Basin, Bangladesh: Distribution, field relations, and hydrogeological setting. Hydrogeol. J. 13, 727–751.</w:t>
        </w:r>
      </w:ins>
    </w:p>
    <w:p w14:paraId="272EEAB6" w14:textId="5B90655A"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Razandi, Y., Pourghasemi, H.R., Neisani, N.S., Rahmati, O., 2015. Application of analytical hierarchy process, frequency ratio, and certainty factor models for groundwater potential mapping using GIS. Earth Sci. Informatics 8, 867–883. https://doi.org/10.1007/s12145-015-0220-8</w:t>
      </w:r>
    </w:p>
    <w:p w14:paraId="4DEF0ED9"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Salam, R., Towfiqul Islam, A.R.M., Islam, S., 2020. Spatiotemporal distribution and prediction of groundwater level linked to ENSO teleconnection indices in the northwestern region of Bangladesh. Environ. Dev. Sustain. 22, 4509–4535. https://doi.org/10.1007/s10668-019-00395-4</w:t>
      </w:r>
    </w:p>
    <w:p w14:paraId="671986A7"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Salem, G.S.A., Kazama, S., Shahid, S., Dey, N.C., 2018. Impacts of climate change on groundwater level and irrigation cost in a groundwater dependent irrigated region. Agric. Water Manag. 208, 33–42. https://doi.org/10.1016/j.agwat.2018.06.011</w:t>
      </w:r>
    </w:p>
    <w:p w14:paraId="594F9D1E"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Sameen, M.I., Pradhan, B., Lee, S., 2019. Self-Learning Random Forests Model for Mapping Groundwater Yield in Data-Scarce Areas. Nat. Resour. Res. 28, 757–775. https://doi.org/10.1007/s11053-018-9416-1</w:t>
      </w:r>
    </w:p>
    <w:p w14:paraId="5E4B69AE"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Sarkar, B.C., Deota, B.S., Raju, P.L.N., Jugran, D.K., 2001. A Geographic Information System approach to evaluation of groundwater potentiality of Shamri micro-watershed in the Shimla Taluk, Himachal Pradesh. J. Indian Soc. Remote Sens. 29, 151–164. https://doi.org/10.1007/BF02989927</w:t>
      </w:r>
    </w:p>
    <w:p w14:paraId="0E2213A0"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Shahid, S., 2008. Spatial and temporal characteristics of droughts in the western part of Bangladesh. Hydrol. Process. 22, 2235–2247. https://doi.org/10.1002/hyp.6820</w:t>
      </w:r>
    </w:p>
    <w:p w14:paraId="572E9FE0" w14:textId="668DE5F3" w:rsidR="00593E9B" w:rsidRDefault="00593E9B" w:rsidP="00C169FF">
      <w:pPr>
        <w:widowControl w:val="0"/>
        <w:autoSpaceDE w:val="0"/>
        <w:autoSpaceDN w:val="0"/>
        <w:adjustRightInd w:val="0"/>
        <w:spacing w:line="480" w:lineRule="auto"/>
        <w:ind w:left="480" w:hanging="480"/>
        <w:rPr>
          <w:ins w:id="398" w:author="Author" w:date="2021-07-25T23:11:00Z"/>
          <w:rFonts w:ascii="Times New Roman" w:hAnsi="Times New Roman" w:cs="Times New Roman"/>
          <w:noProof/>
          <w:sz w:val="24"/>
          <w:szCs w:val="24"/>
        </w:rPr>
      </w:pPr>
      <w:ins w:id="399" w:author="Author" w:date="2021-07-25T23:11:00Z">
        <w:r w:rsidRPr="00593E9B">
          <w:rPr>
            <w:rFonts w:ascii="Times New Roman" w:hAnsi="Times New Roman" w:cs="Times New Roman"/>
            <w:noProof/>
            <w:sz w:val="24"/>
            <w:szCs w:val="24"/>
          </w:rPr>
          <w:lastRenderedPageBreak/>
          <w:t>Shamsudduha, M., Chandler, R.E., Taylor, R.G., and Ahmed, K.M. (2009). Recent trends in groundwater levels in a highly seasonal hydrological system: the Ganges-Brahmaputra-Meghna Delta. Hydrol. Earth Syst. Sci. Discuss. 6.</w:t>
        </w:r>
      </w:ins>
    </w:p>
    <w:p w14:paraId="4C57ABAE" w14:textId="04554B19"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WARPO, 2000. Draft Development Strategy (DDS), Estimation of groundwater resources, Annex-C, Appendix 6, National Water Management Plan, Water Resources Planning Organization, Ministry of Water Resources.</w:t>
      </w:r>
    </w:p>
    <w:p w14:paraId="5A6201C9"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Wischmeier, W.H., Smith, D.D., 1978. Predicting rainfall erosion losses: a guide to conservation planning. US Department of Agriculture, Washington, D.C.</w:t>
      </w:r>
    </w:p>
    <w:p w14:paraId="7CEB521C"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Yamamoto, J.K., 2000. An alternative measure of the reliability of ordinary kriging estimates. Math. Geol. 32, 489–509. https://doi.org/10.1023/A:1007577916868</w:t>
      </w:r>
    </w:p>
    <w:p w14:paraId="6AB9F10F"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szCs w:val="24"/>
        </w:rPr>
      </w:pPr>
      <w:r w:rsidRPr="00C169FF">
        <w:rPr>
          <w:rFonts w:ascii="Times New Roman" w:hAnsi="Times New Roman" w:cs="Times New Roman"/>
          <w:noProof/>
          <w:sz w:val="24"/>
          <w:szCs w:val="24"/>
        </w:rPr>
        <w:t>Zhou, T., Wang, F., Yang, Z., 2017. Comparative analysis of ANN and SVM models combined with wavelet preprocess for groundwater depth prediction. Water 9, 781.</w:t>
      </w:r>
    </w:p>
    <w:p w14:paraId="7A61B412" w14:textId="77777777" w:rsidR="00C169FF" w:rsidRPr="00C169FF" w:rsidRDefault="00C169FF" w:rsidP="00C169FF">
      <w:pPr>
        <w:widowControl w:val="0"/>
        <w:autoSpaceDE w:val="0"/>
        <w:autoSpaceDN w:val="0"/>
        <w:adjustRightInd w:val="0"/>
        <w:spacing w:line="480" w:lineRule="auto"/>
        <w:ind w:left="480" w:hanging="480"/>
        <w:rPr>
          <w:rFonts w:ascii="Times New Roman" w:hAnsi="Times New Roman" w:cs="Times New Roman"/>
          <w:noProof/>
          <w:sz w:val="24"/>
        </w:rPr>
      </w:pPr>
      <w:r w:rsidRPr="00C169FF">
        <w:rPr>
          <w:rFonts w:ascii="Times New Roman" w:hAnsi="Times New Roman" w:cs="Times New Roman"/>
          <w:noProof/>
          <w:sz w:val="24"/>
          <w:szCs w:val="24"/>
        </w:rPr>
        <w:t>Zou, H., Hastie, T., 2005. Regularization and variable selection via the elastic net. J. R. Stat. Soc. Ser. B (statistical Methodol. 67, 301–320.</w:t>
      </w:r>
    </w:p>
    <w:p w14:paraId="61386C7F" w14:textId="04D18708" w:rsidR="00F824A4" w:rsidRPr="00947CE9" w:rsidRDefault="000C6E99" w:rsidP="0080107A">
      <w:pPr>
        <w:spacing w:line="480" w:lineRule="auto"/>
        <w:jc w:val="both"/>
        <w:rPr>
          <w:rFonts w:ascii="Times New Roman" w:hAnsi="Times New Roman" w:cs="Times New Roman"/>
          <w:sz w:val="24"/>
          <w:szCs w:val="24"/>
        </w:rPr>
      </w:pPr>
      <w:r>
        <w:rPr>
          <w:rFonts w:ascii="Times New Roman" w:hAnsi="Times New Roman" w:cs="Times New Roman"/>
          <w:sz w:val="24"/>
          <w:szCs w:val="24"/>
        </w:rPr>
        <w:fldChar w:fldCharType="end"/>
      </w:r>
    </w:p>
    <w:sectPr w:rsidR="00F824A4" w:rsidRPr="00947CE9" w:rsidSect="00EC2CBE">
      <w:footerReference w:type="default" r:id="rId3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uthor" w:date="2021-06-28T23:07:00Z" w:initials="A">
    <w:p w14:paraId="4C9EDA9B" w14:textId="55949319" w:rsidR="001309A5" w:rsidRDefault="001309A5">
      <w:pPr>
        <w:pStyle w:val="CommentText"/>
      </w:pPr>
      <w:r>
        <w:rPr>
          <w:rStyle w:val="CommentReference"/>
        </w:rPr>
        <w:annotationRef/>
      </w:r>
      <w:r>
        <w:t xml:space="preserve">Did you mean elevation derived from DEM? </w:t>
      </w:r>
    </w:p>
  </w:comment>
  <w:comment w:id="10" w:author="Author" w:date="2021-07-24T12:53:00Z" w:initials="A">
    <w:p w14:paraId="60ACC6F9" w14:textId="40952659" w:rsidR="001309A5" w:rsidRDefault="001309A5" w:rsidP="00AD5D43">
      <w:pPr>
        <w:pStyle w:val="CommentText"/>
      </w:pPr>
      <w:r>
        <w:rPr>
          <w:rStyle w:val="CommentReference"/>
        </w:rPr>
        <w:annotationRef/>
      </w:r>
      <w:r>
        <w:t xml:space="preserve">I have added an explanatory phrase to make it clearer. </w:t>
      </w:r>
    </w:p>
  </w:comment>
  <w:comment w:id="16" w:author="Author" w:date="2021-06-28T23:09:00Z" w:initials="A">
    <w:p w14:paraId="475082A3" w14:textId="26AA7AE1" w:rsidR="001309A5" w:rsidRDefault="001309A5">
      <w:pPr>
        <w:pStyle w:val="CommentText"/>
      </w:pPr>
      <w:r>
        <w:rPr>
          <w:rStyle w:val="CommentReference"/>
        </w:rPr>
        <w:annotationRef/>
      </w:r>
      <w:r>
        <w:t xml:space="preserve">Please, rewrite your manuscript in a passive voice and try to not use subjects in your body text. </w:t>
      </w:r>
    </w:p>
  </w:comment>
  <w:comment w:id="17" w:author="Author" w:date="2021-07-24T12:59:00Z" w:initials="A">
    <w:p w14:paraId="1F61DC12" w14:textId="411A48FA" w:rsidR="001309A5" w:rsidRDefault="001309A5">
      <w:pPr>
        <w:pStyle w:val="CommentText"/>
      </w:pPr>
      <w:r>
        <w:rPr>
          <w:rStyle w:val="CommentReference"/>
        </w:rPr>
        <w:annotationRef/>
      </w:r>
      <w:r>
        <w:rPr>
          <w:rStyle w:val="CommentReference"/>
        </w:rPr>
        <w:t>Revised</w:t>
      </w:r>
      <w:r>
        <w:t xml:space="preserve"> as directed.</w:t>
      </w:r>
    </w:p>
  </w:comment>
  <w:comment w:id="34" w:author="Author" w:date="2021-06-28T23:10:00Z" w:initials="A">
    <w:p w14:paraId="2B6AF926" w14:textId="1A8634F0" w:rsidR="001309A5" w:rsidRDefault="001309A5">
      <w:pPr>
        <w:pStyle w:val="CommentText"/>
      </w:pPr>
      <w:r>
        <w:rPr>
          <w:rStyle w:val="CommentReference"/>
        </w:rPr>
        <w:annotationRef/>
      </w:r>
      <w:r>
        <w:t xml:space="preserve">This is only true for shallow groundwater. How about deep aquifers; are they easuly accessible too? </w:t>
      </w:r>
    </w:p>
  </w:comment>
  <w:comment w:id="35" w:author="Author" w:date="2021-07-24T13:57:00Z" w:initials="A">
    <w:p w14:paraId="59E3ACB1" w14:textId="08284B04" w:rsidR="001309A5" w:rsidRDefault="001309A5">
      <w:pPr>
        <w:pStyle w:val="CommentText"/>
      </w:pPr>
      <w:r>
        <w:rPr>
          <w:rStyle w:val="CommentReference"/>
        </w:rPr>
        <w:annotationRef/>
      </w:r>
      <w:r>
        <w:t>Added a qualifier phrase after “groundwater” to make it clear that we are mainly focusing on shallow aquifers.</w:t>
      </w:r>
    </w:p>
  </w:comment>
  <w:comment w:id="37" w:author="Author" w:date="2021-06-28T23:11:00Z" w:initials="A">
    <w:p w14:paraId="4BEE74A2" w14:textId="5DFDB3DB" w:rsidR="001309A5" w:rsidRDefault="001309A5">
      <w:pPr>
        <w:pStyle w:val="CommentText"/>
      </w:pPr>
      <w:r>
        <w:rPr>
          <w:rStyle w:val="CommentReference"/>
        </w:rPr>
        <w:annotationRef/>
      </w:r>
      <w:r>
        <w:t xml:space="preserve">Please not all groundwater is fresh or suitable for different usages. </w:t>
      </w:r>
    </w:p>
  </w:comment>
  <w:comment w:id="38" w:author="Author" w:date="2021-07-24T13:58:00Z" w:initials="A">
    <w:p w14:paraId="1A4EFA44" w14:textId="5358EF3B" w:rsidR="001309A5" w:rsidRDefault="001309A5">
      <w:pPr>
        <w:pStyle w:val="CommentText"/>
      </w:pPr>
      <w:r>
        <w:rPr>
          <w:rStyle w:val="CommentReference"/>
        </w:rPr>
        <w:annotationRef/>
      </w:r>
      <w:r>
        <w:t>Revised.</w:t>
      </w:r>
    </w:p>
  </w:comment>
  <w:comment w:id="42" w:author="Author" w:date="2021-06-28T23:12:00Z" w:initials="A">
    <w:p w14:paraId="2368DA95" w14:textId="3D44DE2B" w:rsidR="001309A5" w:rsidRDefault="001309A5">
      <w:pPr>
        <w:pStyle w:val="CommentText"/>
      </w:pPr>
      <w:r>
        <w:rPr>
          <w:rStyle w:val="CommentReference"/>
        </w:rPr>
        <w:annotationRef/>
      </w:r>
      <w:r>
        <w:t xml:space="preserve">Please can you explain how to use groundwater level to estimate groundwater quantity? What do you mean by groundwater quantitiy here? groundwater storage in stock or what? </w:t>
      </w:r>
    </w:p>
  </w:comment>
  <w:comment w:id="57" w:author="Author" w:date="2021-06-29T00:32:00Z" w:initials="A">
    <w:p w14:paraId="54D5F197" w14:textId="7602AE6A" w:rsidR="001309A5" w:rsidRDefault="001309A5">
      <w:pPr>
        <w:pStyle w:val="CommentText"/>
      </w:pPr>
      <w:r>
        <w:rPr>
          <w:rStyle w:val="CommentReference"/>
        </w:rPr>
        <w:annotationRef/>
      </w:r>
      <w:r>
        <w:t>Please, these conclusions, move it to appropriate section</w:t>
      </w:r>
    </w:p>
  </w:comment>
  <w:comment w:id="58" w:author="Author" w:date="2021-07-24T16:44:00Z" w:initials="A">
    <w:p w14:paraId="581EB600" w14:textId="13D4AB17" w:rsidR="001309A5" w:rsidRDefault="001309A5">
      <w:pPr>
        <w:pStyle w:val="CommentText"/>
      </w:pPr>
      <w:r>
        <w:rPr>
          <w:rStyle w:val="CommentReference"/>
        </w:rPr>
        <w:annotationRef/>
      </w:r>
      <w:r>
        <w:t>Removed from here as directed.</w:t>
      </w:r>
    </w:p>
  </w:comment>
  <w:comment w:id="61" w:author="Author" w:date="2021-06-29T00:32:00Z" w:initials="A">
    <w:p w14:paraId="420A0674" w14:textId="4046C4FF" w:rsidR="001309A5" w:rsidRDefault="001309A5">
      <w:pPr>
        <w:pStyle w:val="CommentText"/>
      </w:pPr>
      <w:r>
        <w:rPr>
          <w:rStyle w:val="CommentReference"/>
        </w:rPr>
        <w:annotationRef/>
      </w:r>
      <w:r>
        <w:t>Move this paragraph and the previous one to the methodlogy or material and method section</w:t>
      </w:r>
    </w:p>
  </w:comment>
  <w:comment w:id="62" w:author="Author" w:date="2021-07-24T16:44:00Z" w:initials="A">
    <w:p w14:paraId="118105A1" w14:textId="25B82E6D" w:rsidR="001309A5" w:rsidRDefault="001309A5">
      <w:pPr>
        <w:pStyle w:val="CommentText"/>
      </w:pPr>
      <w:r>
        <w:rPr>
          <w:rStyle w:val="CommentReference"/>
        </w:rPr>
        <w:annotationRef/>
      </w:r>
      <w:r>
        <w:t>Removed from here as directed.</w:t>
      </w:r>
    </w:p>
  </w:comment>
  <w:comment w:id="69" w:author="Author" w:date="2021-06-29T00:34:00Z" w:initials="A">
    <w:p w14:paraId="65E51C02" w14:textId="77777777" w:rsidR="001309A5" w:rsidRDefault="001309A5">
      <w:pPr>
        <w:pStyle w:val="CommentText"/>
      </w:pPr>
      <w:r>
        <w:rPr>
          <w:rStyle w:val="CommentReference"/>
        </w:rPr>
        <w:annotationRef/>
      </w:r>
      <w:r>
        <w:t xml:space="preserve">Please, is there any rule to relate GWL to pumping scheme used (either S or F), or you only relate S and F with the existance of pumps in the point where the GWL measure? </w:t>
      </w:r>
    </w:p>
    <w:p w14:paraId="0C834DCE" w14:textId="71CE9028" w:rsidR="001309A5" w:rsidRDefault="001309A5">
      <w:pPr>
        <w:pStyle w:val="CommentText"/>
      </w:pPr>
      <w:r>
        <w:t xml:space="preserve">On which basis you lebeled your GWL Data to S and F? </w:t>
      </w:r>
    </w:p>
  </w:comment>
  <w:comment w:id="70" w:author="Author" w:date="2021-07-23T23:48:00Z" w:initials="A">
    <w:p w14:paraId="6007C75D" w14:textId="77777777" w:rsidR="001309A5" w:rsidRDefault="001309A5">
      <w:pPr>
        <w:pStyle w:val="CommentText"/>
      </w:pPr>
      <w:r>
        <w:rPr>
          <w:rStyle w:val="CommentReference"/>
        </w:rPr>
        <w:annotationRef/>
      </w:r>
      <w:r>
        <w:t>S is only capable of operation when the vertical distance between the centrifugal pump and pumped water level depth is within 7 metres.</w:t>
      </w:r>
    </w:p>
    <w:p w14:paraId="637174FE" w14:textId="77777777" w:rsidR="001309A5" w:rsidRDefault="001309A5">
      <w:pPr>
        <w:pStyle w:val="CommentText"/>
      </w:pPr>
    </w:p>
    <w:p w14:paraId="63B31AB1" w14:textId="1EF399F6" w:rsidR="001309A5" w:rsidRDefault="001309A5">
      <w:pPr>
        <w:pStyle w:val="CommentText"/>
      </w:pPr>
      <w:r>
        <w:t>F is capable of pumping groundwater when the pumped water level depth is more than 7 metres.</w:t>
      </w:r>
    </w:p>
  </w:comment>
  <w:comment w:id="71" w:author="Author" w:date="2021-07-24T18:30:00Z" w:initials="A">
    <w:p w14:paraId="090D8910" w14:textId="53011097" w:rsidR="001309A5" w:rsidRDefault="001309A5">
      <w:pPr>
        <w:pStyle w:val="CommentText"/>
      </w:pPr>
      <w:r>
        <w:rPr>
          <w:rStyle w:val="CommentReference"/>
        </w:rPr>
        <w:annotationRef/>
      </w:r>
      <w:r>
        <w:t xml:space="preserve">I have now added something at the end of the datasets subsection (2.1) summarizing what you have commented above. </w:t>
      </w:r>
    </w:p>
  </w:comment>
  <w:comment w:id="96" w:author="Author" w:date="2021-07-24T21:12:00Z" w:initials="A">
    <w:p w14:paraId="1B31E288" w14:textId="0277A2A3" w:rsidR="001309A5" w:rsidRDefault="001309A5">
      <w:pPr>
        <w:pStyle w:val="CommentText"/>
      </w:pPr>
      <w:r>
        <w:rPr>
          <w:rStyle w:val="CommentReference"/>
        </w:rPr>
        <w:annotationRef/>
      </w:r>
      <w:r>
        <w:t>Add the map.</w:t>
      </w:r>
    </w:p>
  </w:comment>
  <w:comment w:id="97" w:author="Author" w:date="2021-07-25T21:37:00Z" w:initials="A">
    <w:p w14:paraId="1894F080" w14:textId="67B969ED" w:rsidR="002F111E" w:rsidRDefault="002F111E">
      <w:pPr>
        <w:pStyle w:val="CommentText"/>
      </w:pPr>
      <w:r>
        <w:rPr>
          <w:rStyle w:val="CommentReference"/>
        </w:rPr>
        <w:annotationRef/>
      </w:r>
      <w:r>
        <w:t>Attached in the email</w:t>
      </w:r>
    </w:p>
  </w:comment>
  <w:comment w:id="187" w:author="Author" w:date="2021-07-24T18:49:00Z" w:initials="A">
    <w:p w14:paraId="0572A828" w14:textId="00EC2C7F" w:rsidR="001309A5" w:rsidRDefault="001309A5">
      <w:pPr>
        <w:pStyle w:val="CommentText"/>
      </w:pPr>
      <w:r>
        <w:rPr>
          <w:rStyle w:val="CommentReference"/>
        </w:rPr>
        <w:annotationRef/>
      </w:r>
      <w:r>
        <w:t>Could you please revise this line? It is unclear.</w:t>
      </w:r>
    </w:p>
  </w:comment>
  <w:comment w:id="188" w:author="Author" w:date="2021-07-25T21:37:00Z" w:initials="A">
    <w:p w14:paraId="0333D13B" w14:textId="1151501D" w:rsidR="002F111E" w:rsidRDefault="002F111E">
      <w:pPr>
        <w:pStyle w:val="CommentText"/>
      </w:pPr>
      <w:r>
        <w:rPr>
          <w:rStyle w:val="CommentReference"/>
        </w:rPr>
        <w:annotationRef/>
      </w:r>
      <w:r>
        <w:t>revised</w:t>
      </w:r>
    </w:p>
  </w:comment>
  <w:comment w:id="222" w:author="Author" w:date="2021-07-10T22:40:00Z" w:initials="A">
    <w:p w14:paraId="3DD202D8" w14:textId="77777777" w:rsidR="001309A5" w:rsidRDefault="001309A5">
      <w:pPr>
        <w:pStyle w:val="CommentText"/>
      </w:pPr>
      <w:r>
        <w:rPr>
          <w:rStyle w:val="CommentReference"/>
        </w:rPr>
        <w:annotationRef/>
      </w:r>
      <w:r>
        <w:t xml:space="preserve">Please why did you use the </w:t>
      </w:r>
      <w:r w:rsidRPr="007E7BFE">
        <w:rPr>
          <w:b/>
          <w:bCs/>
        </w:rPr>
        <w:t>annual maximum groundwater level</w:t>
      </w:r>
      <w:r>
        <w:t xml:space="preserve"> as an indicator for groundwater level fluctuation here? </w:t>
      </w:r>
    </w:p>
    <w:p w14:paraId="6B88D636" w14:textId="7EE5E8BA" w:rsidR="001309A5" w:rsidRDefault="001309A5">
      <w:pPr>
        <w:pStyle w:val="CommentText"/>
      </w:pPr>
      <w:r>
        <w:t xml:space="preserve">The second issue here is that you use only the data from only one year to model GWL and this is totally wrong. This is because groundwater level is highly affected by stress applied on groundwater system (recharge or discharge); therefore using the average of only one year does not represent the GWL in your case study. </w:t>
      </w:r>
    </w:p>
  </w:comment>
  <w:comment w:id="223" w:author="Author" w:date="2021-07-24T21:02:00Z" w:initials="A">
    <w:p w14:paraId="20A0B105" w14:textId="0CC2F361" w:rsidR="001309A5" w:rsidRDefault="001309A5">
      <w:pPr>
        <w:pStyle w:val="CommentText"/>
      </w:pPr>
      <w:r>
        <w:rPr>
          <w:rStyle w:val="CommentReference"/>
        </w:rPr>
        <w:annotationRef/>
      </w:r>
      <w:r>
        <w:t>I have now used your above text to write a prelude before the actual description of the dataset. Please check the first paragraph of 2.1. There is a problematic line, please check. Possibly, we can simply point to a supplementary map from here or add some more texts here (rather than adding a section titled ‘study area’. Discuss with me.</w:t>
      </w:r>
    </w:p>
  </w:comment>
  <w:comment w:id="225" w:author="Author" w:date="2021-07-24T18:30:00Z" w:initials="A">
    <w:p w14:paraId="59506770" w14:textId="57BD434E" w:rsidR="001309A5" w:rsidRDefault="001309A5">
      <w:pPr>
        <w:pStyle w:val="CommentText"/>
      </w:pPr>
      <w:r>
        <w:rPr>
          <w:rStyle w:val="CommentReference"/>
        </w:rPr>
        <w:annotationRef/>
      </w:r>
      <w:r>
        <w:t>Please check this.</w:t>
      </w:r>
    </w:p>
  </w:comment>
  <w:comment w:id="226" w:author="Author" w:date="2021-07-25T21:39:00Z" w:initials="A">
    <w:p w14:paraId="63AB1849" w14:textId="22CF1533" w:rsidR="007A1F26" w:rsidRDefault="007A1F26">
      <w:pPr>
        <w:pStyle w:val="CommentText"/>
      </w:pPr>
      <w:r>
        <w:rPr>
          <w:rStyle w:val="CommentReference"/>
        </w:rPr>
        <w:annotationRef/>
      </w:r>
      <w:r>
        <w:t>ok</w:t>
      </w:r>
    </w:p>
  </w:comment>
  <w:comment w:id="247" w:author="Author" w:date="2021-07-10T23:22:00Z" w:initials="A">
    <w:p w14:paraId="43F26D3D" w14:textId="77777777" w:rsidR="001309A5" w:rsidRDefault="001309A5" w:rsidP="00924E49">
      <w:pPr>
        <w:pStyle w:val="CommentText"/>
      </w:pPr>
      <w:r>
        <w:rPr>
          <w:rStyle w:val="CommentReference"/>
        </w:rPr>
        <w:annotationRef/>
      </w:r>
      <w:r>
        <w:rPr>
          <w:rStyle w:val="CommentReference"/>
        </w:rPr>
        <w:t xml:space="preserve">Please rename this section as: Prepartion of groundwater occurrence effecting factors. Which type of aquifers do you have in your study area? You didn’t explain anything about the groundwater systems in your study area; so your case study is completey </w:t>
      </w:r>
      <w:r w:rsidRPr="00924E49">
        <w:rPr>
          <w:rStyle w:val="CommentReference"/>
        </w:rPr>
        <w:t>ambiguous</w:t>
      </w:r>
      <w:r>
        <w:rPr>
          <w:rStyle w:val="CommentReference"/>
        </w:rPr>
        <w:t xml:space="preserve">? </w:t>
      </w:r>
      <w:r>
        <w:t xml:space="preserve">I don’t know what is the type of aquifer to correctly judge your factors used. </w:t>
      </w:r>
    </w:p>
    <w:p w14:paraId="5E581493" w14:textId="21EDAB42" w:rsidR="001309A5" w:rsidRDefault="001309A5" w:rsidP="00924E49">
      <w:pPr>
        <w:pStyle w:val="CommentText"/>
      </w:pPr>
      <w:r>
        <w:t xml:space="preserve">You wrote this manuscript for other readers so the reader hive the right to know everything about your study area. </w:t>
      </w:r>
    </w:p>
  </w:comment>
  <w:comment w:id="248" w:author="Author" w:date="2021-07-24T00:08:00Z" w:initials="A">
    <w:p w14:paraId="31129C5B" w14:textId="0B9CBAF2" w:rsidR="001309A5" w:rsidRDefault="001309A5">
      <w:pPr>
        <w:pStyle w:val="CommentText"/>
      </w:pPr>
      <w:r>
        <w:rPr>
          <w:rStyle w:val="CommentReference"/>
        </w:rPr>
        <w:annotationRef/>
      </w:r>
      <w:r>
        <w:t>The study area targets shallow aquifers only where most of them are unconfined with Holocene deposits and few areas (</w:t>
      </w:r>
      <w:r w:rsidR="00517383">
        <w:t>1</w:t>
      </w:r>
      <w:r>
        <w:t xml:space="preserve">8%) show semi confined nature for its </w:t>
      </w:r>
      <w:r w:rsidR="00517383">
        <w:t>Pre-Holocene</w:t>
      </w:r>
      <w:r>
        <w:t xml:space="preserve"> dominated soil condition. </w:t>
      </w:r>
    </w:p>
  </w:comment>
  <w:comment w:id="249" w:author="Author" w:date="2021-07-24T21:12:00Z" w:initials="A">
    <w:p w14:paraId="4B6F98DE" w14:textId="0E14540B" w:rsidR="001309A5" w:rsidRDefault="001309A5">
      <w:pPr>
        <w:pStyle w:val="CommentText"/>
      </w:pPr>
      <w:r>
        <w:rPr>
          <w:rStyle w:val="CommentReference"/>
        </w:rPr>
        <w:annotationRef/>
      </w:r>
      <w:r>
        <w:t>I have added the above after slight revision at the beginning of Section 2.1 and renamed it as Study Area and Datasets. Please check.</w:t>
      </w:r>
    </w:p>
  </w:comment>
  <w:comment w:id="250" w:author="Author" w:date="2021-07-25T21:40:00Z" w:initials="A">
    <w:p w14:paraId="765B09D9" w14:textId="05935D9B" w:rsidR="007A1F26" w:rsidRDefault="007A1F26">
      <w:pPr>
        <w:pStyle w:val="CommentText"/>
      </w:pPr>
      <w:r>
        <w:rPr>
          <w:rStyle w:val="CommentReference"/>
        </w:rPr>
        <w:annotationRef/>
      </w:r>
      <w:r>
        <w:t>ok</w:t>
      </w:r>
    </w:p>
  </w:comment>
  <w:comment w:id="258" w:author="Author" w:date="2021-07-10T23:31:00Z" w:initials="A">
    <w:p w14:paraId="6B2DE620" w14:textId="7505A90D" w:rsidR="001309A5" w:rsidRDefault="001309A5">
      <w:pPr>
        <w:pStyle w:val="CommentText"/>
      </w:pPr>
      <w:r>
        <w:rPr>
          <w:rStyle w:val="CommentReference"/>
        </w:rPr>
        <w:annotationRef/>
      </w:r>
      <w:r>
        <w:t xml:space="preserve">Please what if the higher evlevations are a plateu and extend for long distance is your conclusion here correct too? </w:t>
      </w:r>
    </w:p>
  </w:comment>
  <w:comment w:id="259" w:author="Author" w:date="2021-07-24T00:12:00Z" w:initials="A">
    <w:p w14:paraId="593CFE97" w14:textId="0BD1751C" w:rsidR="001309A5" w:rsidRDefault="001309A5">
      <w:pPr>
        <w:pStyle w:val="CommentText"/>
      </w:pPr>
      <w:r>
        <w:rPr>
          <w:rStyle w:val="CommentReference"/>
        </w:rPr>
        <w:annotationRef/>
      </w:r>
      <w:r>
        <w:t>In this part of Hindu Kush Himalayan region, we don’t have any higher elevation plateu extended for a long distance.</w:t>
      </w:r>
    </w:p>
  </w:comment>
  <w:comment w:id="261" w:author="Author" w:date="2021-07-10T23:34:00Z" w:initials="A">
    <w:p w14:paraId="63997F72" w14:textId="6E89D402" w:rsidR="001309A5" w:rsidRDefault="001309A5">
      <w:pPr>
        <w:pStyle w:val="CommentText"/>
      </w:pPr>
      <w:r>
        <w:rPr>
          <w:rStyle w:val="CommentReference"/>
        </w:rPr>
        <w:annotationRef/>
      </w:r>
      <w:r>
        <w:t>Please move this paragraph after the topographic derived factors</w:t>
      </w:r>
    </w:p>
  </w:comment>
  <w:comment w:id="262" w:author="Author" w:date="2021-07-25T16:40:00Z" w:initials="A">
    <w:p w14:paraId="1CB41AD1" w14:textId="47CABF33" w:rsidR="001309A5" w:rsidRDefault="001309A5">
      <w:pPr>
        <w:pStyle w:val="CommentText"/>
      </w:pPr>
      <w:r>
        <w:rPr>
          <w:rStyle w:val="CommentReference"/>
        </w:rPr>
        <w:annotationRef/>
      </w:r>
      <w:r>
        <w:t>Please put this in the right place. I don’t fully understand these.</w:t>
      </w:r>
    </w:p>
  </w:comment>
  <w:comment w:id="263" w:author="Author" w:date="2021-07-25T21:43:00Z" w:initials="A">
    <w:p w14:paraId="779A4FF1" w14:textId="73EF60DA" w:rsidR="007A1F26" w:rsidRDefault="007A1F26">
      <w:pPr>
        <w:pStyle w:val="CommentText"/>
      </w:pPr>
      <w:r>
        <w:rPr>
          <w:rStyle w:val="CommentReference"/>
        </w:rPr>
        <w:annotationRef/>
      </w:r>
      <w:r>
        <w:t>done</w:t>
      </w:r>
    </w:p>
  </w:comment>
  <w:comment w:id="267" w:author="Author" w:date="2021-07-10T23:35:00Z" w:initials="A">
    <w:p w14:paraId="470A7402" w14:textId="75D9D701" w:rsidR="001309A5" w:rsidRDefault="001309A5">
      <w:pPr>
        <w:pStyle w:val="CommentText"/>
        <w:rPr>
          <w:rtl/>
          <w:lang w:bidi="ar-IQ"/>
        </w:rPr>
      </w:pPr>
      <w:r>
        <w:rPr>
          <w:rStyle w:val="CommentReference"/>
        </w:rPr>
        <w:annotationRef/>
      </w:r>
      <w:r>
        <w:t>Did you mean total curvature</w:t>
      </w:r>
    </w:p>
  </w:comment>
  <w:comment w:id="268" w:author="Author" w:date="2021-07-25T16:40:00Z" w:initials="A">
    <w:p w14:paraId="23C04299" w14:textId="4ED2941A" w:rsidR="001309A5" w:rsidRDefault="001309A5">
      <w:pPr>
        <w:pStyle w:val="CommentText"/>
      </w:pPr>
      <w:r>
        <w:rPr>
          <w:rStyle w:val="CommentReference"/>
        </w:rPr>
        <w:annotationRef/>
      </w:r>
      <w:r>
        <w:t>Need an answer here and update the text if appropriate.</w:t>
      </w:r>
    </w:p>
  </w:comment>
  <w:comment w:id="269" w:author="Author" w:date="2021-07-25T21:44:00Z" w:initials="A">
    <w:p w14:paraId="7BB6ED82" w14:textId="3DE6EDC0" w:rsidR="007A1F26" w:rsidRDefault="007A1F26">
      <w:pPr>
        <w:pStyle w:val="CommentText"/>
      </w:pPr>
      <w:r>
        <w:rPr>
          <w:rStyle w:val="CommentReference"/>
        </w:rPr>
        <w:annotationRef/>
      </w:r>
      <w:r>
        <w:t>We have used plan, profile, and total curvatures for the study.</w:t>
      </w:r>
    </w:p>
  </w:comment>
  <w:comment w:id="274" w:author="Author" w:date="2021-07-11T00:09:00Z" w:initials="A">
    <w:p w14:paraId="792177A8" w14:textId="559537CA" w:rsidR="001309A5" w:rsidRDefault="001309A5">
      <w:pPr>
        <w:pStyle w:val="CommentText"/>
        <w:rPr>
          <w:lang w:bidi="ar-IQ"/>
        </w:rPr>
      </w:pPr>
      <w:r>
        <w:rPr>
          <w:rStyle w:val="CommentReference"/>
        </w:rPr>
        <w:annotationRef/>
      </w:r>
      <w:r>
        <w:rPr>
          <w:lang w:bidi="ar-IQ"/>
        </w:rPr>
        <w:t>Validate the model</w:t>
      </w:r>
    </w:p>
  </w:comment>
  <w:comment w:id="275" w:author="Author" w:date="2021-07-25T16:42:00Z" w:initials="A">
    <w:p w14:paraId="30518579" w14:textId="638F2369" w:rsidR="001309A5" w:rsidRDefault="001309A5" w:rsidP="001309A5">
      <w:pPr>
        <w:pStyle w:val="CommentText"/>
      </w:pPr>
      <w:r>
        <w:rPr>
          <w:rStyle w:val="CommentReference"/>
        </w:rPr>
        <w:annotationRef/>
      </w:r>
      <w:r>
        <w:t xml:space="preserve">Since we have used cross validation, the validation is within the training phase. We actually evaluate the model while extending the feature subset to identify the best subset of features. I have </w:t>
      </w:r>
      <w:r w:rsidR="008E0C7A">
        <w:t xml:space="preserve">now </w:t>
      </w:r>
      <w:r>
        <w:t xml:space="preserve">slightly revised </w:t>
      </w:r>
      <w:r w:rsidR="008E0C7A">
        <w:t>this to capture he above.</w:t>
      </w:r>
    </w:p>
  </w:comment>
  <w:comment w:id="281" w:author="Author" w:date="2021-07-11T00:13:00Z" w:initials="A">
    <w:p w14:paraId="6238272A" w14:textId="28311360" w:rsidR="001309A5" w:rsidRDefault="001309A5">
      <w:pPr>
        <w:pStyle w:val="CommentText"/>
        <w:rPr>
          <w:rtl/>
          <w:lang w:bidi="ar-IQ"/>
        </w:rPr>
      </w:pPr>
      <w:r>
        <w:rPr>
          <w:rStyle w:val="CommentReference"/>
        </w:rPr>
        <w:annotationRef/>
      </w:r>
      <w:r>
        <w:t xml:space="preserve">We have a lot of instances here so we don’t need to balance your model. If you don’t agree you have to show the model results with and without imbalance. </w:t>
      </w:r>
    </w:p>
  </w:comment>
  <w:comment w:id="287" w:author="Author" w:date="2021-07-11T00:22:00Z" w:initials="A">
    <w:p w14:paraId="4E0D568C" w14:textId="3AD9D96E" w:rsidR="001309A5" w:rsidRDefault="001309A5" w:rsidP="000A246B">
      <w:pPr>
        <w:pStyle w:val="CommentText"/>
        <w:rPr>
          <w:lang w:bidi="ar-IQ"/>
        </w:rPr>
      </w:pPr>
      <w:r>
        <w:rPr>
          <w:rStyle w:val="CommentReference"/>
        </w:rPr>
        <w:annotationRef/>
      </w:r>
      <w:r>
        <w:rPr>
          <w:lang w:bidi="ar-IQ"/>
        </w:rPr>
        <w:t xml:space="preserve">Please authors, you used GWL here as a static parameters while GWL in fact is a dynamic parameter and totally depending on the strees applied on the aquifer system. Therefore, you modeling here is totally wrong and you can’t predict actual GWL from the studying of HGFs as most of these factors are stastic not dynamic. </w:t>
      </w:r>
    </w:p>
    <w:p w14:paraId="527723D5" w14:textId="5BA66873" w:rsidR="001309A5" w:rsidRDefault="001309A5" w:rsidP="000A246B">
      <w:pPr>
        <w:pStyle w:val="CommentText"/>
        <w:rPr>
          <w:lang w:bidi="ar-IQ"/>
        </w:rPr>
      </w:pPr>
      <w:r>
        <w:rPr>
          <w:lang w:bidi="ar-IQ"/>
        </w:rPr>
        <w:t xml:space="preserve">What I want to say is: GWL is not a fixed value through the year because of the applied stress (recharge and pumping) through the year; so it is impossible to model GWL with average value or with miximum value especially if the pumping stress is high; so from my point of view, your assumption here is unrealistic. </w:t>
      </w:r>
    </w:p>
    <w:p w14:paraId="34FD51D8" w14:textId="0C0C43C2" w:rsidR="001309A5" w:rsidRDefault="001309A5" w:rsidP="000A246B">
      <w:pPr>
        <w:pStyle w:val="CommentText"/>
        <w:rPr>
          <w:lang w:bidi="ar-IQ"/>
        </w:rPr>
      </w:pPr>
    </w:p>
    <w:p w14:paraId="4D9016F5" w14:textId="77777777" w:rsidR="001309A5" w:rsidRDefault="001309A5" w:rsidP="000A246B">
      <w:pPr>
        <w:pStyle w:val="CommentText"/>
        <w:rPr>
          <w:lang w:bidi="ar-IQ"/>
        </w:rPr>
      </w:pPr>
    </w:p>
    <w:p w14:paraId="550D0891" w14:textId="1E6CC6A4" w:rsidR="001309A5" w:rsidRDefault="001309A5" w:rsidP="000A246B">
      <w:pPr>
        <w:pStyle w:val="CommentText"/>
        <w:rPr>
          <w:lang w:bidi="ar-IQ"/>
        </w:rPr>
      </w:pPr>
      <w:r>
        <w:rPr>
          <w:lang w:bidi="ar-IQ"/>
        </w:rPr>
        <w:t xml:space="preserve"> </w:t>
      </w:r>
    </w:p>
  </w:comment>
  <w:comment w:id="288" w:author="Author" w:date="2021-07-24T00:15:00Z" w:initials="A">
    <w:p w14:paraId="6E4000AF" w14:textId="1B3D694F" w:rsidR="001309A5" w:rsidRDefault="001309A5">
      <w:pPr>
        <w:pStyle w:val="CommentText"/>
      </w:pPr>
      <w:r>
        <w:rPr>
          <w:rStyle w:val="CommentReference"/>
        </w:rPr>
        <w:annotationRef/>
      </w:r>
      <w:r>
        <w:t>Explanation is given the response file</w:t>
      </w:r>
    </w:p>
  </w:comment>
  <w:comment w:id="289" w:author="Author" w:date="2021-07-11T22:34:00Z" w:initials="A">
    <w:p w14:paraId="7EFEC175" w14:textId="45CED995" w:rsidR="001309A5" w:rsidRDefault="001309A5">
      <w:pPr>
        <w:pStyle w:val="CommentText"/>
      </w:pPr>
      <w:r>
        <w:rPr>
          <w:rStyle w:val="CommentReference"/>
        </w:rPr>
        <w:annotationRef/>
      </w:r>
      <w:r>
        <w:t xml:space="preserve">Please, authors, you write like every one know what is a suction-lif and what is a Force-lift); so can you explain in detail what is the difference between the two pumping scheme. </w:t>
      </w:r>
    </w:p>
  </w:comment>
  <w:comment w:id="290" w:author="Author" w:date="2021-07-24T00:16:00Z" w:initials="A">
    <w:p w14:paraId="3717D9DE" w14:textId="69E73D93" w:rsidR="001309A5" w:rsidRDefault="001309A5">
      <w:pPr>
        <w:pStyle w:val="CommentText"/>
      </w:pPr>
      <w:r>
        <w:rPr>
          <w:rStyle w:val="CommentReference"/>
        </w:rPr>
        <w:annotationRef/>
      </w:r>
      <w:r>
        <w:t>Replied above</w:t>
      </w:r>
    </w:p>
  </w:comment>
  <w:comment w:id="322" w:author="Author" w:date="2021-07-11T22:43:00Z" w:initials="A">
    <w:p w14:paraId="1E7DC567" w14:textId="5E26441D" w:rsidR="001309A5" w:rsidRDefault="001309A5">
      <w:pPr>
        <w:pStyle w:val="CommentText"/>
        <w:rPr>
          <w:rtl/>
          <w:lang w:bidi="ar-IQ"/>
        </w:rPr>
      </w:pPr>
      <w:r>
        <w:rPr>
          <w:rStyle w:val="CommentReference"/>
        </w:rPr>
        <w:annotationRef/>
      </w:r>
      <w:r>
        <w:t xml:space="preserve">Please, is that </w:t>
      </w:r>
      <w:r w:rsidRPr="00B4554E">
        <w:t>believable</w:t>
      </w:r>
      <w:r>
        <w:rPr>
          <w:lang w:bidi="ar-IQ"/>
        </w:rPr>
        <w:t>? Elevation affects only the renewable recharge of the aquifer how about the aquifer storage in stock which effect the groundwater volume to extract!!!</w:t>
      </w:r>
    </w:p>
  </w:comment>
  <w:comment w:id="323" w:author="Author" w:date="2021-07-24T00:16:00Z" w:initials="A">
    <w:p w14:paraId="31D6A740" w14:textId="68E09DDC" w:rsidR="001309A5" w:rsidRDefault="001309A5">
      <w:pPr>
        <w:pStyle w:val="CommentText"/>
      </w:pPr>
      <w:r>
        <w:rPr>
          <w:rStyle w:val="CommentReference"/>
        </w:rPr>
        <w:annotationRef/>
      </w:r>
      <w:r>
        <w:t>As explained earlier, this study deals with renewable recharge part (net annual recharge estimated by water table fluctuation method) only. That is why we did not consider your concern on aquifer stock/volume.</w:t>
      </w:r>
    </w:p>
  </w:comment>
  <w:comment w:id="389" w:author="Author" w:date="2021-07-15T20:50:00Z" w:initials="A">
    <w:p w14:paraId="2A341B24" w14:textId="384CD7E6" w:rsidR="001309A5" w:rsidRDefault="001309A5">
      <w:pPr>
        <w:pStyle w:val="CommentText"/>
      </w:pPr>
      <w:r>
        <w:rPr>
          <w:rStyle w:val="CommentReference"/>
        </w:rPr>
        <w:annotationRef/>
      </w:r>
      <w:r>
        <w:t xml:space="preserve">Please, you predict GWL but for which day, month, year; in summer or in winter. Is GWL is fixed through the year; so we can draw a map for it? This is very strange thing. </w:t>
      </w:r>
    </w:p>
  </w:comment>
  <w:comment w:id="390" w:author="Author" w:date="2021-07-24T00:19:00Z" w:initials="A">
    <w:p w14:paraId="74F205DA" w14:textId="1FEEE0C9" w:rsidR="001309A5" w:rsidRDefault="001309A5">
      <w:pPr>
        <w:pStyle w:val="CommentText"/>
      </w:pPr>
      <w:r>
        <w:rPr>
          <w:rStyle w:val="CommentReference"/>
        </w:rPr>
        <w:annotationRef/>
      </w:r>
      <w:r>
        <w:t>Annual maximum that occurs in April.</w:t>
      </w:r>
    </w:p>
  </w:comment>
  <w:comment w:id="391" w:author="Author" w:date="2021-07-25T17:02:00Z" w:initials="A">
    <w:p w14:paraId="25781BCD" w14:textId="17FF5514" w:rsidR="006C4B81" w:rsidRDefault="006C4B81">
      <w:pPr>
        <w:pStyle w:val="CommentText"/>
      </w:pPr>
      <w:r>
        <w:rPr>
          <w:rStyle w:val="CommentReference"/>
        </w:rPr>
        <w:annotationRef/>
      </w:r>
      <w:r>
        <w:t>The above must be mentioned somewhere when describing the data, possibly, in the datasets section. Please do that.</w:t>
      </w:r>
    </w:p>
  </w:comment>
  <w:comment w:id="392" w:author="Author" w:date="2021-07-25T21:47:00Z" w:initials="A">
    <w:p w14:paraId="3CC08DD2" w14:textId="61C9CB68" w:rsidR="00FC7443" w:rsidRDefault="00FC7443">
      <w:pPr>
        <w:pStyle w:val="CommentText"/>
      </w:pPr>
      <w:r>
        <w:rPr>
          <w:rStyle w:val="CommentReference"/>
        </w:rPr>
        <w:annotationRef/>
      </w:r>
      <w:r>
        <w:t>I add them in the caption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9EDA9B" w15:done="0"/>
  <w15:commentEx w15:paraId="60ACC6F9" w15:paraIdParent="4C9EDA9B" w15:done="0"/>
  <w15:commentEx w15:paraId="475082A3" w15:done="0"/>
  <w15:commentEx w15:paraId="1F61DC12" w15:paraIdParent="475082A3" w15:done="0"/>
  <w15:commentEx w15:paraId="2B6AF926" w15:done="0"/>
  <w15:commentEx w15:paraId="59E3ACB1" w15:paraIdParent="2B6AF926" w15:done="0"/>
  <w15:commentEx w15:paraId="4BEE74A2" w15:done="0"/>
  <w15:commentEx w15:paraId="1A4EFA44" w15:paraIdParent="4BEE74A2" w15:done="0"/>
  <w15:commentEx w15:paraId="2368DA95" w15:done="0"/>
  <w15:commentEx w15:paraId="54D5F197" w15:done="0"/>
  <w15:commentEx w15:paraId="581EB600" w15:paraIdParent="54D5F197" w15:done="0"/>
  <w15:commentEx w15:paraId="420A0674" w15:done="0"/>
  <w15:commentEx w15:paraId="118105A1" w15:paraIdParent="420A0674" w15:done="0"/>
  <w15:commentEx w15:paraId="0C834DCE" w15:done="0"/>
  <w15:commentEx w15:paraId="63B31AB1" w15:paraIdParent="0C834DCE" w15:done="0"/>
  <w15:commentEx w15:paraId="090D8910" w15:paraIdParent="0C834DCE" w15:done="0"/>
  <w15:commentEx w15:paraId="1B31E288" w15:done="0"/>
  <w15:commentEx w15:paraId="1894F080" w15:paraIdParent="1B31E288" w15:done="0"/>
  <w15:commentEx w15:paraId="0572A828" w15:done="0"/>
  <w15:commentEx w15:paraId="0333D13B" w15:paraIdParent="0572A828" w15:done="0"/>
  <w15:commentEx w15:paraId="6B88D636" w15:done="0"/>
  <w15:commentEx w15:paraId="20A0B105" w15:paraIdParent="6B88D636" w15:done="0"/>
  <w15:commentEx w15:paraId="59506770" w15:done="0"/>
  <w15:commentEx w15:paraId="63AB1849" w15:paraIdParent="59506770" w15:done="0"/>
  <w15:commentEx w15:paraId="5E581493" w15:done="0"/>
  <w15:commentEx w15:paraId="31129C5B" w15:paraIdParent="5E581493" w15:done="0"/>
  <w15:commentEx w15:paraId="4B6F98DE" w15:paraIdParent="5E581493" w15:done="0"/>
  <w15:commentEx w15:paraId="765B09D9" w15:paraIdParent="5E581493" w15:done="0"/>
  <w15:commentEx w15:paraId="6B2DE620" w15:done="0"/>
  <w15:commentEx w15:paraId="593CFE97" w15:paraIdParent="6B2DE620" w15:done="0"/>
  <w15:commentEx w15:paraId="63997F72" w15:done="0"/>
  <w15:commentEx w15:paraId="1CB41AD1" w15:paraIdParent="63997F72" w15:done="0"/>
  <w15:commentEx w15:paraId="779A4FF1" w15:paraIdParent="63997F72" w15:done="0"/>
  <w15:commentEx w15:paraId="470A7402" w15:done="0"/>
  <w15:commentEx w15:paraId="23C04299" w15:paraIdParent="470A7402" w15:done="0"/>
  <w15:commentEx w15:paraId="7BB6ED82" w15:paraIdParent="470A7402" w15:done="0"/>
  <w15:commentEx w15:paraId="792177A8" w15:done="0"/>
  <w15:commentEx w15:paraId="30518579" w15:paraIdParent="792177A8" w15:done="0"/>
  <w15:commentEx w15:paraId="6238272A" w15:done="0"/>
  <w15:commentEx w15:paraId="550D0891" w15:done="0"/>
  <w15:commentEx w15:paraId="6E4000AF" w15:paraIdParent="550D0891" w15:done="0"/>
  <w15:commentEx w15:paraId="7EFEC175" w15:done="0"/>
  <w15:commentEx w15:paraId="3717D9DE" w15:paraIdParent="7EFEC175" w15:done="0"/>
  <w15:commentEx w15:paraId="1E7DC567" w15:done="0"/>
  <w15:commentEx w15:paraId="31D6A740" w15:paraIdParent="1E7DC567" w15:done="0"/>
  <w15:commentEx w15:paraId="2A341B24" w15:done="0"/>
  <w15:commentEx w15:paraId="74F205DA" w15:paraIdParent="2A341B24" w15:done="0"/>
  <w15:commentEx w15:paraId="25781BCD" w15:paraIdParent="2A341B24" w15:done="0"/>
  <w15:commentEx w15:paraId="3CC08DD2" w15:paraIdParent="2A341B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8581D" w16cex:dateUtc="2021-07-25T15:37:00Z"/>
  <w16cex:commentExtensible w16cex:durableId="24A85817" w16cex:dateUtc="2021-07-25T15:37:00Z"/>
  <w16cex:commentExtensible w16cex:durableId="24A85880" w16cex:dateUtc="2021-07-25T15:39:00Z"/>
  <w16cex:commentExtensible w16cex:durableId="24A858CE" w16cex:dateUtc="2021-07-25T15:40:00Z"/>
  <w16cex:commentExtensible w16cex:durableId="24A85986" w16cex:dateUtc="2021-07-25T15:43:00Z"/>
  <w16cex:commentExtensible w16cex:durableId="24A859B3" w16cex:dateUtc="2021-07-25T15:44:00Z"/>
  <w16cex:commentExtensible w16cex:durableId="24A85A89" w16cex:dateUtc="2021-07-25T15: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9EDA9B" w16cid:durableId="24A85391"/>
  <w16cid:commentId w16cid:paraId="60ACC6F9" w16cid:durableId="24A85393"/>
  <w16cid:commentId w16cid:paraId="475082A3" w16cid:durableId="24A85394"/>
  <w16cid:commentId w16cid:paraId="1F61DC12" w16cid:durableId="24A85395"/>
  <w16cid:commentId w16cid:paraId="2B6AF926" w16cid:durableId="24A85396"/>
  <w16cid:commentId w16cid:paraId="59E3ACB1" w16cid:durableId="24A85398"/>
  <w16cid:commentId w16cid:paraId="4BEE74A2" w16cid:durableId="24A85399"/>
  <w16cid:commentId w16cid:paraId="1A4EFA44" w16cid:durableId="24A8539B"/>
  <w16cid:commentId w16cid:paraId="2368DA95" w16cid:durableId="24A8539C"/>
  <w16cid:commentId w16cid:paraId="54D5F197" w16cid:durableId="24A8539F"/>
  <w16cid:commentId w16cid:paraId="581EB600" w16cid:durableId="24A853A0"/>
  <w16cid:commentId w16cid:paraId="420A0674" w16cid:durableId="24A853A1"/>
  <w16cid:commentId w16cid:paraId="118105A1" w16cid:durableId="24A853A2"/>
  <w16cid:commentId w16cid:paraId="0C834DCE" w16cid:durableId="24A853A3"/>
  <w16cid:commentId w16cid:paraId="63B31AB1" w16cid:durableId="24A853A4"/>
  <w16cid:commentId w16cid:paraId="090D8910" w16cid:durableId="24A853A5"/>
  <w16cid:commentId w16cid:paraId="1B31E288" w16cid:durableId="24A853A6"/>
  <w16cid:commentId w16cid:paraId="1894F080" w16cid:durableId="24A8581D"/>
  <w16cid:commentId w16cid:paraId="0572A828" w16cid:durableId="24A853A7"/>
  <w16cid:commentId w16cid:paraId="0333D13B" w16cid:durableId="24A85817"/>
  <w16cid:commentId w16cid:paraId="6B88D636" w16cid:durableId="24A853A8"/>
  <w16cid:commentId w16cid:paraId="20A0B105" w16cid:durableId="24A853AA"/>
  <w16cid:commentId w16cid:paraId="59506770" w16cid:durableId="24A853AB"/>
  <w16cid:commentId w16cid:paraId="63AB1849" w16cid:durableId="24A85880"/>
  <w16cid:commentId w16cid:paraId="5E581493" w16cid:durableId="24A853AC"/>
  <w16cid:commentId w16cid:paraId="31129C5B" w16cid:durableId="24A853AD"/>
  <w16cid:commentId w16cid:paraId="4B6F98DE" w16cid:durableId="24A853AE"/>
  <w16cid:commentId w16cid:paraId="765B09D9" w16cid:durableId="24A858CE"/>
  <w16cid:commentId w16cid:paraId="6B2DE620" w16cid:durableId="24A853AF"/>
  <w16cid:commentId w16cid:paraId="593CFE97" w16cid:durableId="24A853B0"/>
  <w16cid:commentId w16cid:paraId="63997F72" w16cid:durableId="24A853B1"/>
  <w16cid:commentId w16cid:paraId="1CB41AD1" w16cid:durableId="24A853B2"/>
  <w16cid:commentId w16cid:paraId="779A4FF1" w16cid:durableId="24A85986"/>
  <w16cid:commentId w16cid:paraId="470A7402" w16cid:durableId="24A853B3"/>
  <w16cid:commentId w16cid:paraId="23C04299" w16cid:durableId="24A853B4"/>
  <w16cid:commentId w16cid:paraId="7BB6ED82" w16cid:durableId="24A859B3"/>
  <w16cid:commentId w16cid:paraId="792177A8" w16cid:durableId="24A853B5"/>
  <w16cid:commentId w16cid:paraId="30518579" w16cid:durableId="24A853B6"/>
  <w16cid:commentId w16cid:paraId="6238272A" w16cid:durableId="24A853B7"/>
  <w16cid:commentId w16cid:paraId="550D0891" w16cid:durableId="24A853B8"/>
  <w16cid:commentId w16cid:paraId="6E4000AF" w16cid:durableId="24A853B9"/>
  <w16cid:commentId w16cid:paraId="7EFEC175" w16cid:durableId="24A853BA"/>
  <w16cid:commentId w16cid:paraId="3717D9DE" w16cid:durableId="24A853BB"/>
  <w16cid:commentId w16cid:paraId="1E7DC567" w16cid:durableId="24A853BC"/>
  <w16cid:commentId w16cid:paraId="31D6A740" w16cid:durableId="24A853BD"/>
  <w16cid:commentId w16cid:paraId="2A341B24" w16cid:durableId="24A853BE"/>
  <w16cid:commentId w16cid:paraId="74F205DA" w16cid:durableId="24A853BF"/>
  <w16cid:commentId w16cid:paraId="25781BCD" w16cid:durableId="24A853C0"/>
  <w16cid:commentId w16cid:paraId="3CC08DD2" w16cid:durableId="24A85A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66EE76" w14:textId="77777777" w:rsidR="00024829" w:rsidRDefault="00024829" w:rsidP="00D3668D">
      <w:pPr>
        <w:spacing w:after="0" w:line="240" w:lineRule="auto"/>
      </w:pPr>
      <w:r>
        <w:separator/>
      </w:r>
    </w:p>
  </w:endnote>
  <w:endnote w:type="continuationSeparator" w:id="0">
    <w:p w14:paraId="41BC62FE" w14:textId="77777777" w:rsidR="00024829" w:rsidRDefault="00024829" w:rsidP="00D366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Regular">
    <w:altName w:val="Times New Roman"/>
    <w:panose1 w:val="00000000000000000000"/>
    <w:charset w:val="00"/>
    <w:family w:val="roman"/>
    <w:notTrueType/>
    <w:pitch w:val="default"/>
  </w:font>
  <w:font w:name="URWPalladioL-Ital">
    <w:altName w:val="Times New Roman"/>
    <w:panose1 w:val="00000000000000000000"/>
    <w:charset w:val="00"/>
    <w:family w:val="roman"/>
    <w:notTrueType/>
    <w:pitch w:val="default"/>
  </w:font>
  <w:font w:name="URWPalladioL-Bold">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9129092"/>
      <w:docPartObj>
        <w:docPartGallery w:val="Page Numbers (Bottom of Page)"/>
        <w:docPartUnique/>
      </w:docPartObj>
    </w:sdtPr>
    <w:sdtEndPr>
      <w:rPr>
        <w:noProof/>
      </w:rPr>
    </w:sdtEndPr>
    <w:sdtContent>
      <w:p w14:paraId="780DE319" w14:textId="12945C70" w:rsidR="001309A5" w:rsidRDefault="001309A5">
        <w:pPr>
          <w:pStyle w:val="Footer"/>
          <w:jc w:val="right"/>
        </w:pPr>
        <w:r>
          <w:fldChar w:fldCharType="begin"/>
        </w:r>
        <w:r>
          <w:instrText xml:space="preserve"> PAGE   \* MERGEFORMAT </w:instrText>
        </w:r>
        <w:r>
          <w:fldChar w:fldCharType="separate"/>
        </w:r>
        <w:r w:rsidR="006C4B81">
          <w:rPr>
            <w:noProof/>
          </w:rPr>
          <w:t>14</w:t>
        </w:r>
        <w:r>
          <w:rPr>
            <w:noProof/>
          </w:rPr>
          <w:fldChar w:fldCharType="end"/>
        </w:r>
      </w:p>
    </w:sdtContent>
  </w:sdt>
  <w:p w14:paraId="74FCA8AA" w14:textId="77777777" w:rsidR="001309A5" w:rsidRDefault="001309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55DAD" w14:textId="77777777" w:rsidR="00024829" w:rsidRDefault="00024829" w:rsidP="00D3668D">
      <w:pPr>
        <w:spacing w:after="0" w:line="240" w:lineRule="auto"/>
      </w:pPr>
      <w:r>
        <w:separator/>
      </w:r>
    </w:p>
  </w:footnote>
  <w:footnote w:type="continuationSeparator" w:id="0">
    <w:p w14:paraId="6C8CDF10" w14:textId="77777777" w:rsidR="00024829" w:rsidRDefault="00024829" w:rsidP="00D366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601F7"/>
    <w:multiLevelType w:val="multilevel"/>
    <w:tmpl w:val="2E1416E4"/>
    <w:lvl w:ilvl="0">
      <w:start w:val="1"/>
      <w:numFmt w:val="lowerLetter"/>
      <w:lvlText w:val="(%1)"/>
      <w:lvlJc w:val="left"/>
      <w:pPr>
        <w:ind w:left="1352" w:hanging="360"/>
      </w:pPr>
      <w:rPr>
        <w:rFonts w:ascii="Calibri" w:eastAsia="Calibri" w:hAnsi="Calibri" w:cs="Calibri"/>
      </w:r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1" w15:restartNumberingAfterBreak="0">
    <w:nsid w:val="20F92577"/>
    <w:multiLevelType w:val="hybridMultilevel"/>
    <w:tmpl w:val="33FEE8E0"/>
    <w:lvl w:ilvl="0" w:tplc="496288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3618E1"/>
    <w:multiLevelType w:val="hybridMultilevel"/>
    <w:tmpl w:val="3FC4B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3C05ED"/>
    <w:multiLevelType w:val="hybridMultilevel"/>
    <w:tmpl w:val="1BB0A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0A1625"/>
    <w:multiLevelType w:val="hybridMultilevel"/>
    <w:tmpl w:val="73CE17AA"/>
    <w:lvl w:ilvl="0" w:tplc="0E96085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777926E1"/>
    <w:multiLevelType w:val="multilevel"/>
    <w:tmpl w:val="7AA2376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5"/>
  </w:num>
  <w:num w:numId="3">
    <w:abstractNumId w:val="4"/>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M2MTA1tTQyMDExNzFQ0lEKTi0uzszPAykwMqkFALo5NkAtAAAA"/>
  </w:docVars>
  <w:rsids>
    <w:rsidRoot w:val="00072B5D"/>
    <w:rsid w:val="00001B92"/>
    <w:rsid w:val="0000266B"/>
    <w:rsid w:val="00007816"/>
    <w:rsid w:val="00011C6C"/>
    <w:rsid w:val="00012DEA"/>
    <w:rsid w:val="00014E24"/>
    <w:rsid w:val="00022BE2"/>
    <w:rsid w:val="00024829"/>
    <w:rsid w:val="00024C80"/>
    <w:rsid w:val="00026B7D"/>
    <w:rsid w:val="000301B8"/>
    <w:rsid w:val="00033CBF"/>
    <w:rsid w:val="000351A6"/>
    <w:rsid w:val="000352E5"/>
    <w:rsid w:val="000369A1"/>
    <w:rsid w:val="000420FD"/>
    <w:rsid w:val="00043699"/>
    <w:rsid w:val="00047AC3"/>
    <w:rsid w:val="000528CF"/>
    <w:rsid w:val="00053540"/>
    <w:rsid w:val="0005388F"/>
    <w:rsid w:val="00054530"/>
    <w:rsid w:val="000625EC"/>
    <w:rsid w:val="000626B2"/>
    <w:rsid w:val="00064D5D"/>
    <w:rsid w:val="00067F93"/>
    <w:rsid w:val="00072B5D"/>
    <w:rsid w:val="0008109B"/>
    <w:rsid w:val="00081C41"/>
    <w:rsid w:val="00086C57"/>
    <w:rsid w:val="00092690"/>
    <w:rsid w:val="00094E1E"/>
    <w:rsid w:val="000A141B"/>
    <w:rsid w:val="000A1F95"/>
    <w:rsid w:val="000A246B"/>
    <w:rsid w:val="000A6ACB"/>
    <w:rsid w:val="000A7193"/>
    <w:rsid w:val="000A7869"/>
    <w:rsid w:val="000A7CA2"/>
    <w:rsid w:val="000B1E97"/>
    <w:rsid w:val="000B1FA6"/>
    <w:rsid w:val="000B4886"/>
    <w:rsid w:val="000C04FC"/>
    <w:rsid w:val="000C391E"/>
    <w:rsid w:val="000C4547"/>
    <w:rsid w:val="000C6E99"/>
    <w:rsid w:val="000D1447"/>
    <w:rsid w:val="000D1F1F"/>
    <w:rsid w:val="000D3169"/>
    <w:rsid w:val="000D7876"/>
    <w:rsid w:val="000E10F1"/>
    <w:rsid w:val="000E1520"/>
    <w:rsid w:val="000E3108"/>
    <w:rsid w:val="000F20CC"/>
    <w:rsid w:val="000F3C30"/>
    <w:rsid w:val="000F5B5C"/>
    <w:rsid w:val="000F7D3B"/>
    <w:rsid w:val="00101AC1"/>
    <w:rsid w:val="00107537"/>
    <w:rsid w:val="00116A1E"/>
    <w:rsid w:val="00120E81"/>
    <w:rsid w:val="00123147"/>
    <w:rsid w:val="001309A5"/>
    <w:rsid w:val="001324DF"/>
    <w:rsid w:val="00135AB5"/>
    <w:rsid w:val="001400ED"/>
    <w:rsid w:val="001409A0"/>
    <w:rsid w:val="00141384"/>
    <w:rsid w:val="00150C2D"/>
    <w:rsid w:val="00153B35"/>
    <w:rsid w:val="0015595F"/>
    <w:rsid w:val="00155F45"/>
    <w:rsid w:val="00157920"/>
    <w:rsid w:val="001611DE"/>
    <w:rsid w:val="00164A9B"/>
    <w:rsid w:val="0017715D"/>
    <w:rsid w:val="001771E2"/>
    <w:rsid w:val="00181696"/>
    <w:rsid w:val="00181F29"/>
    <w:rsid w:val="001849CB"/>
    <w:rsid w:val="00184D2A"/>
    <w:rsid w:val="001916E4"/>
    <w:rsid w:val="00191D3E"/>
    <w:rsid w:val="00192D38"/>
    <w:rsid w:val="00193A55"/>
    <w:rsid w:val="0019425D"/>
    <w:rsid w:val="0019541D"/>
    <w:rsid w:val="001972B2"/>
    <w:rsid w:val="001A3874"/>
    <w:rsid w:val="001B5352"/>
    <w:rsid w:val="001C0611"/>
    <w:rsid w:val="001C0CF3"/>
    <w:rsid w:val="001C11ED"/>
    <w:rsid w:val="001C1B64"/>
    <w:rsid w:val="001C1C77"/>
    <w:rsid w:val="001C752D"/>
    <w:rsid w:val="001E676B"/>
    <w:rsid w:val="001F0D83"/>
    <w:rsid w:val="001F31E5"/>
    <w:rsid w:val="001F3270"/>
    <w:rsid w:val="001F6003"/>
    <w:rsid w:val="001F6520"/>
    <w:rsid w:val="00203082"/>
    <w:rsid w:val="00211E9E"/>
    <w:rsid w:val="0021588B"/>
    <w:rsid w:val="00221E40"/>
    <w:rsid w:val="0022696B"/>
    <w:rsid w:val="00226CDE"/>
    <w:rsid w:val="002300E7"/>
    <w:rsid w:val="0023082D"/>
    <w:rsid w:val="002309DF"/>
    <w:rsid w:val="00234D70"/>
    <w:rsid w:val="00243AB7"/>
    <w:rsid w:val="0024621C"/>
    <w:rsid w:val="00250A42"/>
    <w:rsid w:val="0025620A"/>
    <w:rsid w:val="00264F81"/>
    <w:rsid w:val="0027063D"/>
    <w:rsid w:val="00276FB9"/>
    <w:rsid w:val="00277BB4"/>
    <w:rsid w:val="00281701"/>
    <w:rsid w:val="00281965"/>
    <w:rsid w:val="00283204"/>
    <w:rsid w:val="00284DDF"/>
    <w:rsid w:val="00285D89"/>
    <w:rsid w:val="002868FF"/>
    <w:rsid w:val="00293042"/>
    <w:rsid w:val="002A0CC6"/>
    <w:rsid w:val="002A5B66"/>
    <w:rsid w:val="002B0450"/>
    <w:rsid w:val="002B7965"/>
    <w:rsid w:val="002C0107"/>
    <w:rsid w:val="002C0E3E"/>
    <w:rsid w:val="002C14BF"/>
    <w:rsid w:val="002C6A98"/>
    <w:rsid w:val="002D1E89"/>
    <w:rsid w:val="002D7A20"/>
    <w:rsid w:val="002E4358"/>
    <w:rsid w:val="002E4D7C"/>
    <w:rsid w:val="002E7108"/>
    <w:rsid w:val="002E71A7"/>
    <w:rsid w:val="002F111E"/>
    <w:rsid w:val="002F1838"/>
    <w:rsid w:val="002F33B8"/>
    <w:rsid w:val="002F3A25"/>
    <w:rsid w:val="00304003"/>
    <w:rsid w:val="003060A8"/>
    <w:rsid w:val="00310E7A"/>
    <w:rsid w:val="003146E0"/>
    <w:rsid w:val="00315790"/>
    <w:rsid w:val="0031690C"/>
    <w:rsid w:val="0031762A"/>
    <w:rsid w:val="003208EA"/>
    <w:rsid w:val="00320B28"/>
    <w:rsid w:val="00323D60"/>
    <w:rsid w:val="00326A1C"/>
    <w:rsid w:val="003302B5"/>
    <w:rsid w:val="00334092"/>
    <w:rsid w:val="0033551E"/>
    <w:rsid w:val="0033608F"/>
    <w:rsid w:val="003365D3"/>
    <w:rsid w:val="0034189F"/>
    <w:rsid w:val="00341F4D"/>
    <w:rsid w:val="003439C2"/>
    <w:rsid w:val="00352809"/>
    <w:rsid w:val="00363D28"/>
    <w:rsid w:val="00364945"/>
    <w:rsid w:val="00367969"/>
    <w:rsid w:val="00367AAE"/>
    <w:rsid w:val="00371AE6"/>
    <w:rsid w:val="0037484D"/>
    <w:rsid w:val="003825D8"/>
    <w:rsid w:val="00382C07"/>
    <w:rsid w:val="003952A6"/>
    <w:rsid w:val="003B154E"/>
    <w:rsid w:val="003B2BCA"/>
    <w:rsid w:val="003B52C5"/>
    <w:rsid w:val="003C0EA0"/>
    <w:rsid w:val="003C13B0"/>
    <w:rsid w:val="003C2482"/>
    <w:rsid w:val="003C33F4"/>
    <w:rsid w:val="003C448C"/>
    <w:rsid w:val="003C5750"/>
    <w:rsid w:val="003E199E"/>
    <w:rsid w:val="003E3F06"/>
    <w:rsid w:val="003E4992"/>
    <w:rsid w:val="003E5F52"/>
    <w:rsid w:val="003F1217"/>
    <w:rsid w:val="003F4E6C"/>
    <w:rsid w:val="003F5712"/>
    <w:rsid w:val="004017C9"/>
    <w:rsid w:val="00410AE6"/>
    <w:rsid w:val="00420EF4"/>
    <w:rsid w:val="004271E5"/>
    <w:rsid w:val="004274EB"/>
    <w:rsid w:val="00432925"/>
    <w:rsid w:val="0044248E"/>
    <w:rsid w:val="00442C94"/>
    <w:rsid w:val="0044330A"/>
    <w:rsid w:val="0044361A"/>
    <w:rsid w:val="004439CB"/>
    <w:rsid w:val="00443CEF"/>
    <w:rsid w:val="004445DE"/>
    <w:rsid w:val="0044624C"/>
    <w:rsid w:val="00451F7B"/>
    <w:rsid w:val="00460623"/>
    <w:rsid w:val="00463A3B"/>
    <w:rsid w:val="00463D52"/>
    <w:rsid w:val="004675B7"/>
    <w:rsid w:val="00470EE8"/>
    <w:rsid w:val="00471167"/>
    <w:rsid w:val="0047253C"/>
    <w:rsid w:val="00475954"/>
    <w:rsid w:val="004763ED"/>
    <w:rsid w:val="004869EC"/>
    <w:rsid w:val="004977F1"/>
    <w:rsid w:val="004A6EB0"/>
    <w:rsid w:val="004B084D"/>
    <w:rsid w:val="004B2CBD"/>
    <w:rsid w:val="004B4485"/>
    <w:rsid w:val="004B58A7"/>
    <w:rsid w:val="004B5B30"/>
    <w:rsid w:val="004C18D5"/>
    <w:rsid w:val="004C59D2"/>
    <w:rsid w:val="004C7AC0"/>
    <w:rsid w:val="004D0979"/>
    <w:rsid w:val="004D1A89"/>
    <w:rsid w:val="004D4C04"/>
    <w:rsid w:val="004D5C8C"/>
    <w:rsid w:val="004E0768"/>
    <w:rsid w:val="004E6616"/>
    <w:rsid w:val="004F03C9"/>
    <w:rsid w:val="004F4ED2"/>
    <w:rsid w:val="004F5C6D"/>
    <w:rsid w:val="00500AED"/>
    <w:rsid w:val="005010C3"/>
    <w:rsid w:val="00502827"/>
    <w:rsid w:val="00504A3C"/>
    <w:rsid w:val="00507DA0"/>
    <w:rsid w:val="00510C5A"/>
    <w:rsid w:val="00511A5D"/>
    <w:rsid w:val="00514A90"/>
    <w:rsid w:val="00517383"/>
    <w:rsid w:val="00520637"/>
    <w:rsid w:val="0052097E"/>
    <w:rsid w:val="00521996"/>
    <w:rsid w:val="00522679"/>
    <w:rsid w:val="00523382"/>
    <w:rsid w:val="0052640D"/>
    <w:rsid w:val="005274D6"/>
    <w:rsid w:val="00534BC8"/>
    <w:rsid w:val="00535C9B"/>
    <w:rsid w:val="00536B2E"/>
    <w:rsid w:val="00541DBB"/>
    <w:rsid w:val="005424E5"/>
    <w:rsid w:val="005442BC"/>
    <w:rsid w:val="0054535B"/>
    <w:rsid w:val="00557500"/>
    <w:rsid w:val="00560D6F"/>
    <w:rsid w:val="00561C93"/>
    <w:rsid w:val="00562238"/>
    <w:rsid w:val="0056384E"/>
    <w:rsid w:val="0056505F"/>
    <w:rsid w:val="00576C61"/>
    <w:rsid w:val="005779E6"/>
    <w:rsid w:val="00580196"/>
    <w:rsid w:val="005821B7"/>
    <w:rsid w:val="0058490E"/>
    <w:rsid w:val="0058696D"/>
    <w:rsid w:val="00593E9B"/>
    <w:rsid w:val="00595C5D"/>
    <w:rsid w:val="005A36AE"/>
    <w:rsid w:val="005A4117"/>
    <w:rsid w:val="005A44C5"/>
    <w:rsid w:val="005A54B7"/>
    <w:rsid w:val="005A5D53"/>
    <w:rsid w:val="005A6A07"/>
    <w:rsid w:val="005B185E"/>
    <w:rsid w:val="005B1C11"/>
    <w:rsid w:val="005B23AC"/>
    <w:rsid w:val="005B286E"/>
    <w:rsid w:val="005B38E4"/>
    <w:rsid w:val="005B7A8E"/>
    <w:rsid w:val="005C0BEA"/>
    <w:rsid w:val="005C14CB"/>
    <w:rsid w:val="005C1CDF"/>
    <w:rsid w:val="005D1EB9"/>
    <w:rsid w:val="005D2F41"/>
    <w:rsid w:val="005D7614"/>
    <w:rsid w:val="005E52FA"/>
    <w:rsid w:val="005E5B53"/>
    <w:rsid w:val="005E5F33"/>
    <w:rsid w:val="005E6B7C"/>
    <w:rsid w:val="005F3F06"/>
    <w:rsid w:val="005F5605"/>
    <w:rsid w:val="00606EF0"/>
    <w:rsid w:val="00612AA3"/>
    <w:rsid w:val="006158C0"/>
    <w:rsid w:val="00620F75"/>
    <w:rsid w:val="006219EC"/>
    <w:rsid w:val="00624B7F"/>
    <w:rsid w:val="00626251"/>
    <w:rsid w:val="00626A6B"/>
    <w:rsid w:val="00632489"/>
    <w:rsid w:val="00635270"/>
    <w:rsid w:val="00635726"/>
    <w:rsid w:val="00636A8F"/>
    <w:rsid w:val="00640C74"/>
    <w:rsid w:val="0064276E"/>
    <w:rsid w:val="006429D8"/>
    <w:rsid w:val="0064407C"/>
    <w:rsid w:val="00644AC9"/>
    <w:rsid w:val="00650374"/>
    <w:rsid w:val="006511C1"/>
    <w:rsid w:val="00654A01"/>
    <w:rsid w:val="006570C6"/>
    <w:rsid w:val="00661300"/>
    <w:rsid w:val="00662508"/>
    <w:rsid w:val="00670541"/>
    <w:rsid w:val="00670BDF"/>
    <w:rsid w:val="00673B49"/>
    <w:rsid w:val="00674580"/>
    <w:rsid w:val="00683AA3"/>
    <w:rsid w:val="00683B9F"/>
    <w:rsid w:val="0068685B"/>
    <w:rsid w:val="00690C66"/>
    <w:rsid w:val="00691585"/>
    <w:rsid w:val="006928BC"/>
    <w:rsid w:val="0069509A"/>
    <w:rsid w:val="00697968"/>
    <w:rsid w:val="006A1947"/>
    <w:rsid w:val="006A526A"/>
    <w:rsid w:val="006B29FF"/>
    <w:rsid w:val="006C2834"/>
    <w:rsid w:val="006C3233"/>
    <w:rsid w:val="006C4B81"/>
    <w:rsid w:val="006C539B"/>
    <w:rsid w:val="006D06E3"/>
    <w:rsid w:val="006D10B9"/>
    <w:rsid w:val="006D3B32"/>
    <w:rsid w:val="006D7C16"/>
    <w:rsid w:val="006E1D8B"/>
    <w:rsid w:val="006E4D86"/>
    <w:rsid w:val="006E7219"/>
    <w:rsid w:val="006F3C4A"/>
    <w:rsid w:val="006F6910"/>
    <w:rsid w:val="006F7DA0"/>
    <w:rsid w:val="00700F52"/>
    <w:rsid w:val="00702B97"/>
    <w:rsid w:val="00705317"/>
    <w:rsid w:val="00705A48"/>
    <w:rsid w:val="00711748"/>
    <w:rsid w:val="00713631"/>
    <w:rsid w:val="00714EF7"/>
    <w:rsid w:val="00724490"/>
    <w:rsid w:val="00724656"/>
    <w:rsid w:val="00733E16"/>
    <w:rsid w:val="007345E2"/>
    <w:rsid w:val="00737189"/>
    <w:rsid w:val="00741445"/>
    <w:rsid w:val="007464F6"/>
    <w:rsid w:val="00746AD3"/>
    <w:rsid w:val="00747288"/>
    <w:rsid w:val="007514B2"/>
    <w:rsid w:val="00751978"/>
    <w:rsid w:val="00756755"/>
    <w:rsid w:val="00760C19"/>
    <w:rsid w:val="00760D95"/>
    <w:rsid w:val="007628A9"/>
    <w:rsid w:val="00763155"/>
    <w:rsid w:val="00766CF3"/>
    <w:rsid w:val="00772D0C"/>
    <w:rsid w:val="00774E69"/>
    <w:rsid w:val="00776C7E"/>
    <w:rsid w:val="00777852"/>
    <w:rsid w:val="00780F18"/>
    <w:rsid w:val="0078493D"/>
    <w:rsid w:val="00792A8F"/>
    <w:rsid w:val="007948AB"/>
    <w:rsid w:val="00796C9C"/>
    <w:rsid w:val="007A0D3F"/>
    <w:rsid w:val="007A1750"/>
    <w:rsid w:val="007A1F26"/>
    <w:rsid w:val="007A457D"/>
    <w:rsid w:val="007A526D"/>
    <w:rsid w:val="007B00E0"/>
    <w:rsid w:val="007B12D7"/>
    <w:rsid w:val="007B254E"/>
    <w:rsid w:val="007B4FE9"/>
    <w:rsid w:val="007B5609"/>
    <w:rsid w:val="007B67C0"/>
    <w:rsid w:val="007C142E"/>
    <w:rsid w:val="007D08D5"/>
    <w:rsid w:val="007D3E79"/>
    <w:rsid w:val="007D623C"/>
    <w:rsid w:val="007E1152"/>
    <w:rsid w:val="007E37EC"/>
    <w:rsid w:val="007E4F5A"/>
    <w:rsid w:val="007E79FE"/>
    <w:rsid w:val="007E7BFE"/>
    <w:rsid w:val="007F30D5"/>
    <w:rsid w:val="007F51D5"/>
    <w:rsid w:val="007F6254"/>
    <w:rsid w:val="007F7503"/>
    <w:rsid w:val="007F7546"/>
    <w:rsid w:val="007F7B1C"/>
    <w:rsid w:val="00800BA2"/>
    <w:rsid w:val="0080107A"/>
    <w:rsid w:val="00801167"/>
    <w:rsid w:val="00805229"/>
    <w:rsid w:val="008128A0"/>
    <w:rsid w:val="00813F02"/>
    <w:rsid w:val="00820B5A"/>
    <w:rsid w:val="00821BB8"/>
    <w:rsid w:val="0082391A"/>
    <w:rsid w:val="00823EA8"/>
    <w:rsid w:val="0082449F"/>
    <w:rsid w:val="00830EBD"/>
    <w:rsid w:val="00831724"/>
    <w:rsid w:val="008331A6"/>
    <w:rsid w:val="00841CAB"/>
    <w:rsid w:val="0084412C"/>
    <w:rsid w:val="00846192"/>
    <w:rsid w:val="00854681"/>
    <w:rsid w:val="0085493D"/>
    <w:rsid w:val="00855D6A"/>
    <w:rsid w:val="00863138"/>
    <w:rsid w:val="008639F1"/>
    <w:rsid w:val="00864319"/>
    <w:rsid w:val="00867147"/>
    <w:rsid w:val="00870862"/>
    <w:rsid w:val="008729F4"/>
    <w:rsid w:val="008732E5"/>
    <w:rsid w:val="00876872"/>
    <w:rsid w:val="008802FF"/>
    <w:rsid w:val="008829C2"/>
    <w:rsid w:val="0088784C"/>
    <w:rsid w:val="008973B4"/>
    <w:rsid w:val="00897C69"/>
    <w:rsid w:val="008A04E6"/>
    <w:rsid w:val="008A194A"/>
    <w:rsid w:val="008A2B72"/>
    <w:rsid w:val="008B165C"/>
    <w:rsid w:val="008B35A9"/>
    <w:rsid w:val="008C6EA7"/>
    <w:rsid w:val="008D188D"/>
    <w:rsid w:val="008D460D"/>
    <w:rsid w:val="008D5490"/>
    <w:rsid w:val="008D5C70"/>
    <w:rsid w:val="008E0C7A"/>
    <w:rsid w:val="008E1A0C"/>
    <w:rsid w:val="008E2D97"/>
    <w:rsid w:val="008E3C3C"/>
    <w:rsid w:val="008E5BBD"/>
    <w:rsid w:val="008E70E4"/>
    <w:rsid w:val="008E754C"/>
    <w:rsid w:val="008F1618"/>
    <w:rsid w:val="008F1EF5"/>
    <w:rsid w:val="00901E61"/>
    <w:rsid w:val="00902DFE"/>
    <w:rsid w:val="00904913"/>
    <w:rsid w:val="00904F45"/>
    <w:rsid w:val="00905CF5"/>
    <w:rsid w:val="00912920"/>
    <w:rsid w:val="009132CE"/>
    <w:rsid w:val="009211E8"/>
    <w:rsid w:val="00924E49"/>
    <w:rsid w:val="00926B65"/>
    <w:rsid w:val="00927E1C"/>
    <w:rsid w:val="00933A23"/>
    <w:rsid w:val="009435D4"/>
    <w:rsid w:val="0094649B"/>
    <w:rsid w:val="009474CE"/>
    <w:rsid w:val="00947CE9"/>
    <w:rsid w:val="009505ED"/>
    <w:rsid w:val="00953646"/>
    <w:rsid w:val="00956576"/>
    <w:rsid w:val="00956E71"/>
    <w:rsid w:val="0096128B"/>
    <w:rsid w:val="00961559"/>
    <w:rsid w:val="0096252D"/>
    <w:rsid w:val="0096256D"/>
    <w:rsid w:val="00962F68"/>
    <w:rsid w:val="00967A15"/>
    <w:rsid w:val="00967C4A"/>
    <w:rsid w:val="00970D83"/>
    <w:rsid w:val="009744E4"/>
    <w:rsid w:val="009748DA"/>
    <w:rsid w:val="009759B4"/>
    <w:rsid w:val="00977CFA"/>
    <w:rsid w:val="009818D8"/>
    <w:rsid w:val="00986382"/>
    <w:rsid w:val="00987340"/>
    <w:rsid w:val="00996A41"/>
    <w:rsid w:val="00997D83"/>
    <w:rsid w:val="009A071A"/>
    <w:rsid w:val="009A16CC"/>
    <w:rsid w:val="009A2388"/>
    <w:rsid w:val="009A2EF6"/>
    <w:rsid w:val="009A41AF"/>
    <w:rsid w:val="009A5477"/>
    <w:rsid w:val="009B7CDE"/>
    <w:rsid w:val="009C0151"/>
    <w:rsid w:val="009C1C78"/>
    <w:rsid w:val="009C7D65"/>
    <w:rsid w:val="009D2190"/>
    <w:rsid w:val="009D6FE0"/>
    <w:rsid w:val="009E0B7B"/>
    <w:rsid w:val="009E19DF"/>
    <w:rsid w:val="009E2637"/>
    <w:rsid w:val="009E3183"/>
    <w:rsid w:val="009E67F5"/>
    <w:rsid w:val="009F4F2E"/>
    <w:rsid w:val="009F697E"/>
    <w:rsid w:val="00A00918"/>
    <w:rsid w:val="00A00ECF"/>
    <w:rsid w:val="00A135E7"/>
    <w:rsid w:val="00A1676F"/>
    <w:rsid w:val="00A202AB"/>
    <w:rsid w:val="00A229EF"/>
    <w:rsid w:val="00A2584D"/>
    <w:rsid w:val="00A31AB5"/>
    <w:rsid w:val="00A3437B"/>
    <w:rsid w:val="00A34639"/>
    <w:rsid w:val="00A454F4"/>
    <w:rsid w:val="00A50E2A"/>
    <w:rsid w:val="00A53119"/>
    <w:rsid w:val="00A60488"/>
    <w:rsid w:val="00A607DA"/>
    <w:rsid w:val="00A62B2E"/>
    <w:rsid w:val="00A63137"/>
    <w:rsid w:val="00A647B3"/>
    <w:rsid w:val="00A6525B"/>
    <w:rsid w:val="00A7337A"/>
    <w:rsid w:val="00A740DC"/>
    <w:rsid w:val="00A74B98"/>
    <w:rsid w:val="00A75D12"/>
    <w:rsid w:val="00A76348"/>
    <w:rsid w:val="00A76B21"/>
    <w:rsid w:val="00A83EBC"/>
    <w:rsid w:val="00A91184"/>
    <w:rsid w:val="00A9134F"/>
    <w:rsid w:val="00A9140C"/>
    <w:rsid w:val="00A93C77"/>
    <w:rsid w:val="00A941F7"/>
    <w:rsid w:val="00AA0CE7"/>
    <w:rsid w:val="00AA240A"/>
    <w:rsid w:val="00AA36CA"/>
    <w:rsid w:val="00AA6BF4"/>
    <w:rsid w:val="00AB0FA6"/>
    <w:rsid w:val="00AB144A"/>
    <w:rsid w:val="00AC171F"/>
    <w:rsid w:val="00AC2745"/>
    <w:rsid w:val="00AC2883"/>
    <w:rsid w:val="00AC3A1F"/>
    <w:rsid w:val="00AC4AE5"/>
    <w:rsid w:val="00AD5D43"/>
    <w:rsid w:val="00AD727F"/>
    <w:rsid w:val="00AE45D2"/>
    <w:rsid w:val="00AE52A6"/>
    <w:rsid w:val="00AE59E9"/>
    <w:rsid w:val="00AE617F"/>
    <w:rsid w:val="00AF092A"/>
    <w:rsid w:val="00AF2FDF"/>
    <w:rsid w:val="00AF3474"/>
    <w:rsid w:val="00AF551A"/>
    <w:rsid w:val="00B03A8C"/>
    <w:rsid w:val="00B10E42"/>
    <w:rsid w:val="00B1649C"/>
    <w:rsid w:val="00B21358"/>
    <w:rsid w:val="00B2344B"/>
    <w:rsid w:val="00B2568D"/>
    <w:rsid w:val="00B273B4"/>
    <w:rsid w:val="00B315B8"/>
    <w:rsid w:val="00B3588F"/>
    <w:rsid w:val="00B36870"/>
    <w:rsid w:val="00B4077B"/>
    <w:rsid w:val="00B4280C"/>
    <w:rsid w:val="00B4554E"/>
    <w:rsid w:val="00B47411"/>
    <w:rsid w:val="00B54ADC"/>
    <w:rsid w:val="00B66849"/>
    <w:rsid w:val="00B67F97"/>
    <w:rsid w:val="00B7177F"/>
    <w:rsid w:val="00B734E7"/>
    <w:rsid w:val="00B7454B"/>
    <w:rsid w:val="00B7610E"/>
    <w:rsid w:val="00B83C74"/>
    <w:rsid w:val="00B85DB5"/>
    <w:rsid w:val="00B85DD4"/>
    <w:rsid w:val="00B8722E"/>
    <w:rsid w:val="00B93324"/>
    <w:rsid w:val="00B9530D"/>
    <w:rsid w:val="00B964E7"/>
    <w:rsid w:val="00B97FA8"/>
    <w:rsid w:val="00BA1151"/>
    <w:rsid w:val="00BA2882"/>
    <w:rsid w:val="00BA3CEA"/>
    <w:rsid w:val="00BB001F"/>
    <w:rsid w:val="00BB1C8B"/>
    <w:rsid w:val="00BB25E6"/>
    <w:rsid w:val="00BB2A22"/>
    <w:rsid w:val="00BB2E46"/>
    <w:rsid w:val="00BB464D"/>
    <w:rsid w:val="00BB531D"/>
    <w:rsid w:val="00BB53B5"/>
    <w:rsid w:val="00BB6997"/>
    <w:rsid w:val="00BB76A9"/>
    <w:rsid w:val="00BB7F31"/>
    <w:rsid w:val="00BC0906"/>
    <w:rsid w:val="00BC0D24"/>
    <w:rsid w:val="00BC3D16"/>
    <w:rsid w:val="00BD41A4"/>
    <w:rsid w:val="00BD57B9"/>
    <w:rsid w:val="00BD5B54"/>
    <w:rsid w:val="00BE0A9A"/>
    <w:rsid w:val="00BE3234"/>
    <w:rsid w:val="00BE587F"/>
    <w:rsid w:val="00BE5C21"/>
    <w:rsid w:val="00BE6B48"/>
    <w:rsid w:val="00BE6D77"/>
    <w:rsid w:val="00BF1C13"/>
    <w:rsid w:val="00BF2A38"/>
    <w:rsid w:val="00BF323D"/>
    <w:rsid w:val="00BF6249"/>
    <w:rsid w:val="00BF7A98"/>
    <w:rsid w:val="00C00AB4"/>
    <w:rsid w:val="00C169FF"/>
    <w:rsid w:val="00C21BD3"/>
    <w:rsid w:val="00C22240"/>
    <w:rsid w:val="00C2275F"/>
    <w:rsid w:val="00C31FC4"/>
    <w:rsid w:val="00C328EF"/>
    <w:rsid w:val="00C40D5D"/>
    <w:rsid w:val="00C440F9"/>
    <w:rsid w:val="00C457FE"/>
    <w:rsid w:val="00C4705E"/>
    <w:rsid w:val="00C502BB"/>
    <w:rsid w:val="00C51984"/>
    <w:rsid w:val="00C5293D"/>
    <w:rsid w:val="00C532D8"/>
    <w:rsid w:val="00C54940"/>
    <w:rsid w:val="00C55B36"/>
    <w:rsid w:val="00C55B7E"/>
    <w:rsid w:val="00C56CCE"/>
    <w:rsid w:val="00C56E0A"/>
    <w:rsid w:val="00C6323A"/>
    <w:rsid w:val="00C66E19"/>
    <w:rsid w:val="00C70311"/>
    <w:rsid w:val="00C70C64"/>
    <w:rsid w:val="00C731A7"/>
    <w:rsid w:val="00C803C5"/>
    <w:rsid w:val="00C808FB"/>
    <w:rsid w:val="00C80C70"/>
    <w:rsid w:val="00C81DDE"/>
    <w:rsid w:val="00C84C43"/>
    <w:rsid w:val="00C952F2"/>
    <w:rsid w:val="00C9552D"/>
    <w:rsid w:val="00C9623D"/>
    <w:rsid w:val="00C96541"/>
    <w:rsid w:val="00CA0E72"/>
    <w:rsid w:val="00CA3535"/>
    <w:rsid w:val="00CA4C55"/>
    <w:rsid w:val="00CA6951"/>
    <w:rsid w:val="00CB0B5F"/>
    <w:rsid w:val="00CB11F2"/>
    <w:rsid w:val="00CB49C4"/>
    <w:rsid w:val="00CB6BE9"/>
    <w:rsid w:val="00CC2659"/>
    <w:rsid w:val="00CC2D89"/>
    <w:rsid w:val="00CC60C4"/>
    <w:rsid w:val="00CD0E00"/>
    <w:rsid w:val="00CD0EF4"/>
    <w:rsid w:val="00CD1BC7"/>
    <w:rsid w:val="00CD4A9D"/>
    <w:rsid w:val="00CD6D95"/>
    <w:rsid w:val="00CE01AD"/>
    <w:rsid w:val="00CE0229"/>
    <w:rsid w:val="00CE11E7"/>
    <w:rsid w:val="00CE4FDD"/>
    <w:rsid w:val="00CE55BD"/>
    <w:rsid w:val="00CE6C16"/>
    <w:rsid w:val="00CE72FB"/>
    <w:rsid w:val="00CF0587"/>
    <w:rsid w:val="00CF0958"/>
    <w:rsid w:val="00CF2CC5"/>
    <w:rsid w:val="00CF440D"/>
    <w:rsid w:val="00CF45D3"/>
    <w:rsid w:val="00D01A3B"/>
    <w:rsid w:val="00D02F34"/>
    <w:rsid w:val="00D02FE9"/>
    <w:rsid w:val="00D05971"/>
    <w:rsid w:val="00D0677F"/>
    <w:rsid w:val="00D06926"/>
    <w:rsid w:val="00D073CE"/>
    <w:rsid w:val="00D1201D"/>
    <w:rsid w:val="00D146EF"/>
    <w:rsid w:val="00D14AF1"/>
    <w:rsid w:val="00D14E00"/>
    <w:rsid w:val="00D21837"/>
    <w:rsid w:val="00D2269B"/>
    <w:rsid w:val="00D23DBA"/>
    <w:rsid w:val="00D307EE"/>
    <w:rsid w:val="00D30A26"/>
    <w:rsid w:val="00D31DAB"/>
    <w:rsid w:val="00D362A5"/>
    <w:rsid w:val="00D3668D"/>
    <w:rsid w:val="00D36F59"/>
    <w:rsid w:val="00D43096"/>
    <w:rsid w:val="00D44FF1"/>
    <w:rsid w:val="00D52443"/>
    <w:rsid w:val="00D52E3A"/>
    <w:rsid w:val="00D54839"/>
    <w:rsid w:val="00D61733"/>
    <w:rsid w:val="00D61E5C"/>
    <w:rsid w:val="00D6355F"/>
    <w:rsid w:val="00D70FF5"/>
    <w:rsid w:val="00D82D73"/>
    <w:rsid w:val="00D87257"/>
    <w:rsid w:val="00D91170"/>
    <w:rsid w:val="00D91839"/>
    <w:rsid w:val="00D950AA"/>
    <w:rsid w:val="00DA1184"/>
    <w:rsid w:val="00DA433A"/>
    <w:rsid w:val="00DB3DD9"/>
    <w:rsid w:val="00DB3E04"/>
    <w:rsid w:val="00DB5CE9"/>
    <w:rsid w:val="00DC3787"/>
    <w:rsid w:val="00DC4100"/>
    <w:rsid w:val="00DC513E"/>
    <w:rsid w:val="00DC66DD"/>
    <w:rsid w:val="00DD4125"/>
    <w:rsid w:val="00DE5F54"/>
    <w:rsid w:val="00DE66D3"/>
    <w:rsid w:val="00DF3DF5"/>
    <w:rsid w:val="00DF44DE"/>
    <w:rsid w:val="00DF6D53"/>
    <w:rsid w:val="00DF6F5B"/>
    <w:rsid w:val="00E0603F"/>
    <w:rsid w:val="00E10936"/>
    <w:rsid w:val="00E17F22"/>
    <w:rsid w:val="00E23E56"/>
    <w:rsid w:val="00E24A2E"/>
    <w:rsid w:val="00E30594"/>
    <w:rsid w:val="00E31FBC"/>
    <w:rsid w:val="00E3263C"/>
    <w:rsid w:val="00E32D1C"/>
    <w:rsid w:val="00E3315A"/>
    <w:rsid w:val="00E348F0"/>
    <w:rsid w:val="00E36C9B"/>
    <w:rsid w:val="00E37301"/>
    <w:rsid w:val="00E456FF"/>
    <w:rsid w:val="00E50622"/>
    <w:rsid w:val="00E507DE"/>
    <w:rsid w:val="00E507E1"/>
    <w:rsid w:val="00E51680"/>
    <w:rsid w:val="00E53BF5"/>
    <w:rsid w:val="00E5691E"/>
    <w:rsid w:val="00E605D2"/>
    <w:rsid w:val="00E621FA"/>
    <w:rsid w:val="00E62A98"/>
    <w:rsid w:val="00E62D09"/>
    <w:rsid w:val="00E702FD"/>
    <w:rsid w:val="00E70F13"/>
    <w:rsid w:val="00E71283"/>
    <w:rsid w:val="00E75E66"/>
    <w:rsid w:val="00E8208E"/>
    <w:rsid w:val="00E8233A"/>
    <w:rsid w:val="00E832AF"/>
    <w:rsid w:val="00E908A7"/>
    <w:rsid w:val="00E91295"/>
    <w:rsid w:val="00E92CB5"/>
    <w:rsid w:val="00EA2531"/>
    <w:rsid w:val="00EA4761"/>
    <w:rsid w:val="00EB0863"/>
    <w:rsid w:val="00EC0F1C"/>
    <w:rsid w:val="00EC1C72"/>
    <w:rsid w:val="00EC2CBE"/>
    <w:rsid w:val="00EC39F3"/>
    <w:rsid w:val="00EC490F"/>
    <w:rsid w:val="00EC703F"/>
    <w:rsid w:val="00ED1192"/>
    <w:rsid w:val="00ED3008"/>
    <w:rsid w:val="00ED5D44"/>
    <w:rsid w:val="00EE00AC"/>
    <w:rsid w:val="00EE6B51"/>
    <w:rsid w:val="00EF028C"/>
    <w:rsid w:val="00EF09B2"/>
    <w:rsid w:val="00EF33ED"/>
    <w:rsid w:val="00EF40E8"/>
    <w:rsid w:val="00F00E68"/>
    <w:rsid w:val="00F01F56"/>
    <w:rsid w:val="00F06C27"/>
    <w:rsid w:val="00F13C39"/>
    <w:rsid w:val="00F13DD3"/>
    <w:rsid w:val="00F15BE3"/>
    <w:rsid w:val="00F16696"/>
    <w:rsid w:val="00F17E27"/>
    <w:rsid w:val="00F2735C"/>
    <w:rsid w:val="00F30A05"/>
    <w:rsid w:val="00F35E2C"/>
    <w:rsid w:val="00F35E5C"/>
    <w:rsid w:val="00F42DED"/>
    <w:rsid w:val="00F4579A"/>
    <w:rsid w:val="00F54C17"/>
    <w:rsid w:val="00F64132"/>
    <w:rsid w:val="00F67AA4"/>
    <w:rsid w:val="00F721F9"/>
    <w:rsid w:val="00F77394"/>
    <w:rsid w:val="00F824A4"/>
    <w:rsid w:val="00F83C32"/>
    <w:rsid w:val="00F8577F"/>
    <w:rsid w:val="00F87578"/>
    <w:rsid w:val="00F8786E"/>
    <w:rsid w:val="00F87CDB"/>
    <w:rsid w:val="00F9143D"/>
    <w:rsid w:val="00F932D0"/>
    <w:rsid w:val="00F938F2"/>
    <w:rsid w:val="00F9412E"/>
    <w:rsid w:val="00F95F9D"/>
    <w:rsid w:val="00FA193E"/>
    <w:rsid w:val="00FA3F6B"/>
    <w:rsid w:val="00FA568F"/>
    <w:rsid w:val="00FA61D2"/>
    <w:rsid w:val="00FA74FA"/>
    <w:rsid w:val="00FB1FA1"/>
    <w:rsid w:val="00FB46FC"/>
    <w:rsid w:val="00FB516F"/>
    <w:rsid w:val="00FB53F7"/>
    <w:rsid w:val="00FB661E"/>
    <w:rsid w:val="00FB6FDD"/>
    <w:rsid w:val="00FC5EAA"/>
    <w:rsid w:val="00FC7443"/>
    <w:rsid w:val="00FC7DD6"/>
    <w:rsid w:val="00FD0B83"/>
    <w:rsid w:val="00FD6643"/>
    <w:rsid w:val="00FE0970"/>
    <w:rsid w:val="00FE705C"/>
    <w:rsid w:val="00FE789E"/>
    <w:rsid w:val="00FF2D11"/>
    <w:rsid w:val="00FF356E"/>
    <w:rsid w:val="00FF46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73FC5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493D"/>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947CE9"/>
    <w:pPr>
      <w:keepNext/>
      <w:keepLines/>
      <w:spacing w:before="40" w:after="0"/>
      <w:outlineLvl w:val="1"/>
    </w:pPr>
    <w:rPr>
      <w:rFonts w:ascii="Times New Roman" w:eastAsiaTheme="majorEastAsia" w:hAnsi="Times New Roman" w:cstheme="majorBidi"/>
      <w:b/>
      <w:i/>
      <w:sz w:val="24"/>
      <w:szCs w:val="26"/>
    </w:rPr>
  </w:style>
  <w:style w:type="paragraph" w:styleId="Heading4">
    <w:name w:val="heading 4"/>
    <w:basedOn w:val="Normal"/>
    <w:next w:val="Normal"/>
    <w:link w:val="Heading4Char"/>
    <w:uiPriority w:val="9"/>
    <w:semiHidden/>
    <w:unhideWhenUsed/>
    <w:qFormat/>
    <w:rsid w:val="00E348F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744E4"/>
    <w:rPr>
      <w:sz w:val="16"/>
      <w:szCs w:val="16"/>
    </w:rPr>
  </w:style>
  <w:style w:type="paragraph" w:styleId="CommentText">
    <w:name w:val="annotation text"/>
    <w:basedOn w:val="Normal"/>
    <w:link w:val="CommentTextChar"/>
    <w:uiPriority w:val="99"/>
    <w:semiHidden/>
    <w:unhideWhenUsed/>
    <w:rsid w:val="009744E4"/>
    <w:pPr>
      <w:spacing w:line="240" w:lineRule="auto"/>
    </w:pPr>
    <w:rPr>
      <w:sz w:val="20"/>
      <w:szCs w:val="20"/>
    </w:rPr>
  </w:style>
  <w:style w:type="character" w:customStyle="1" w:styleId="CommentTextChar">
    <w:name w:val="Comment Text Char"/>
    <w:basedOn w:val="DefaultParagraphFont"/>
    <w:link w:val="CommentText"/>
    <w:uiPriority w:val="99"/>
    <w:semiHidden/>
    <w:rsid w:val="009744E4"/>
    <w:rPr>
      <w:sz w:val="20"/>
      <w:szCs w:val="20"/>
    </w:rPr>
  </w:style>
  <w:style w:type="paragraph" w:styleId="CommentSubject">
    <w:name w:val="annotation subject"/>
    <w:basedOn w:val="CommentText"/>
    <w:next w:val="CommentText"/>
    <w:link w:val="CommentSubjectChar"/>
    <w:uiPriority w:val="99"/>
    <w:semiHidden/>
    <w:unhideWhenUsed/>
    <w:rsid w:val="009744E4"/>
    <w:rPr>
      <w:b/>
      <w:bCs/>
    </w:rPr>
  </w:style>
  <w:style w:type="character" w:customStyle="1" w:styleId="CommentSubjectChar">
    <w:name w:val="Comment Subject Char"/>
    <w:basedOn w:val="CommentTextChar"/>
    <w:link w:val="CommentSubject"/>
    <w:uiPriority w:val="99"/>
    <w:semiHidden/>
    <w:rsid w:val="009744E4"/>
    <w:rPr>
      <w:b/>
      <w:bCs/>
      <w:sz w:val="20"/>
      <w:szCs w:val="20"/>
    </w:rPr>
  </w:style>
  <w:style w:type="paragraph" w:styleId="BalloonText">
    <w:name w:val="Balloon Text"/>
    <w:basedOn w:val="Normal"/>
    <w:link w:val="BalloonTextChar"/>
    <w:uiPriority w:val="99"/>
    <w:semiHidden/>
    <w:unhideWhenUsed/>
    <w:rsid w:val="009744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44E4"/>
    <w:rPr>
      <w:rFonts w:ascii="Segoe UI" w:hAnsi="Segoe UI" w:cs="Segoe UI"/>
      <w:sz w:val="18"/>
      <w:szCs w:val="18"/>
    </w:rPr>
  </w:style>
  <w:style w:type="character" w:customStyle="1" w:styleId="fontstyle01">
    <w:name w:val="fontstyle01"/>
    <w:basedOn w:val="DefaultParagraphFont"/>
    <w:rsid w:val="00E702FD"/>
    <w:rPr>
      <w:rFonts w:ascii="TimesNewRomanRegular" w:hAnsi="TimesNewRomanRegular" w:hint="default"/>
      <w:b w:val="0"/>
      <w:bCs w:val="0"/>
      <w:i w:val="0"/>
      <w:iCs w:val="0"/>
      <w:color w:val="000000"/>
      <w:sz w:val="30"/>
      <w:szCs w:val="30"/>
    </w:rPr>
  </w:style>
  <w:style w:type="character" w:customStyle="1" w:styleId="fontstyle21">
    <w:name w:val="fontstyle21"/>
    <w:basedOn w:val="DefaultParagraphFont"/>
    <w:rsid w:val="003E3F06"/>
    <w:rPr>
      <w:rFonts w:ascii="URWPalladioL-Ital" w:hAnsi="URWPalladioL-Ital" w:hint="default"/>
      <w:b w:val="0"/>
      <w:bCs w:val="0"/>
      <w:i/>
      <w:iCs/>
      <w:color w:val="000000"/>
      <w:sz w:val="18"/>
      <w:szCs w:val="18"/>
    </w:rPr>
  </w:style>
  <w:style w:type="character" w:customStyle="1" w:styleId="fontstyle31">
    <w:name w:val="fontstyle31"/>
    <w:basedOn w:val="DefaultParagraphFont"/>
    <w:rsid w:val="003E3F06"/>
    <w:rPr>
      <w:rFonts w:ascii="URWPalladioL-Bold" w:hAnsi="URWPalladioL-Bold" w:hint="default"/>
      <w:b/>
      <w:bCs/>
      <w:i w:val="0"/>
      <w:iCs w:val="0"/>
      <w:color w:val="000000"/>
      <w:sz w:val="18"/>
      <w:szCs w:val="18"/>
    </w:rPr>
  </w:style>
  <w:style w:type="character" w:customStyle="1" w:styleId="Heading1Char">
    <w:name w:val="Heading 1 Char"/>
    <w:basedOn w:val="DefaultParagraphFont"/>
    <w:link w:val="Heading1"/>
    <w:uiPriority w:val="9"/>
    <w:rsid w:val="0078493D"/>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947CE9"/>
    <w:rPr>
      <w:rFonts w:ascii="Times New Roman" w:eastAsiaTheme="majorEastAsia" w:hAnsi="Times New Roman" w:cstheme="majorBidi"/>
      <w:b/>
      <w:i/>
      <w:sz w:val="24"/>
      <w:szCs w:val="26"/>
    </w:rPr>
  </w:style>
  <w:style w:type="table" w:styleId="TableGrid">
    <w:name w:val="Table Grid"/>
    <w:basedOn w:val="TableNormal"/>
    <w:uiPriority w:val="39"/>
    <w:rsid w:val="00760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26CDE"/>
    <w:pPr>
      <w:ind w:left="720"/>
      <w:contextualSpacing/>
    </w:pPr>
  </w:style>
  <w:style w:type="character" w:styleId="LineNumber">
    <w:name w:val="line number"/>
    <w:basedOn w:val="DefaultParagraphFont"/>
    <w:uiPriority w:val="99"/>
    <w:semiHidden/>
    <w:unhideWhenUsed/>
    <w:rsid w:val="00D3668D"/>
  </w:style>
  <w:style w:type="paragraph" w:styleId="Header">
    <w:name w:val="header"/>
    <w:basedOn w:val="Normal"/>
    <w:link w:val="HeaderChar"/>
    <w:uiPriority w:val="99"/>
    <w:unhideWhenUsed/>
    <w:rsid w:val="00D366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668D"/>
  </w:style>
  <w:style w:type="paragraph" w:styleId="Footer">
    <w:name w:val="footer"/>
    <w:basedOn w:val="Normal"/>
    <w:link w:val="FooterChar"/>
    <w:uiPriority w:val="99"/>
    <w:unhideWhenUsed/>
    <w:rsid w:val="00D366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668D"/>
  </w:style>
  <w:style w:type="paragraph" w:styleId="Revision">
    <w:name w:val="Revision"/>
    <w:hidden/>
    <w:uiPriority w:val="99"/>
    <w:semiHidden/>
    <w:rsid w:val="001849CB"/>
    <w:pPr>
      <w:spacing w:after="0" w:line="240" w:lineRule="auto"/>
    </w:pPr>
  </w:style>
  <w:style w:type="paragraph" w:styleId="NormalWeb">
    <w:name w:val="Normal (Web)"/>
    <w:basedOn w:val="Normal"/>
    <w:uiPriority w:val="99"/>
    <w:semiHidden/>
    <w:unhideWhenUsed/>
    <w:rsid w:val="00D1201D"/>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F35E2C"/>
    <w:rPr>
      <w:color w:val="0563C1" w:themeColor="hyperlink"/>
      <w:u w:val="single"/>
    </w:rPr>
  </w:style>
  <w:style w:type="character" w:customStyle="1" w:styleId="UnresolvedMention1">
    <w:name w:val="Unresolved Mention1"/>
    <w:basedOn w:val="DefaultParagraphFont"/>
    <w:uiPriority w:val="99"/>
    <w:semiHidden/>
    <w:unhideWhenUsed/>
    <w:rsid w:val="005C14CB"/>
    <w:rPr>
      <w:color w:val="605E5C"/>
      <w:shd w:val="clear" w:color="auto" w:fill="E1DFDD"/>
    </w:rPr>
  </w:style>
  <w:style w:type="paragraph" w:styleId="FootnoteText">
    <w:name w:val="footnote text"/>
    <w:basedOn w:val="Normal"/>
    <w:link w:val="FootnoteTextChar"/>
    <w:uiPriority w:val="99"/>
    <w:semiHidden/>
    <w:unhideWhenUsed/>
    <w:rsid w:val="005869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696D"/>
    <w:rPr>
      <w:sz w:val="20"/>
      <w:szCs w:val="20"/>
    </w:rPr>
  </w:style>
  <w:style w:type="character" w:styleId="FootnoteReference">
    <w:name w:val="footnote reference"/>
    <w:basedOn w:val="DefaultParagraphFont"/>
    <w:uiPriority w:val="99"/>
    <w:semiHidden/>
    <w:unhideWhenUsed/>
    <w:rsid w:val="0058696D"/>
    <w:rPr>
      <w:vertAlign w:val="superscript"/>
    </w:rPr>
  </w:style>
  <w:style w:type="character" w:customStyle="1" w:styleId="UnresolvedMention2">
    <w:name w:val="Unresolved Mention2"/>
    <w:basedOn w:val="DefaultParagraphFont"/>
    <w:uiPriority w:val="99"/>
    <w:semiHidden/>
    <w:unhideWhenUsed/>
    <w:rsid w:val="00635726"/>
    <w:rPr>
      <w:color w:val="605E5C"/>
      <w:shd w:val="clear" w:color="auto" w:fill="E1DFDD"/>
    </w:rPr>
  </w:style>
  <w:style w:type="character" w:customStyle="1" w:styleId="Heading4Char">
    <w:name w:val="Heading 4 Char"/>
    <w:basedOn w:val="DefaultParagraphFont"/>
    <w:link w:val="Heading4"/>
    <w:uiPriority w:val="9"/>
    <w:semiHidden/>
    <w:rsid w:val="00E348F0"/>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semiHidden/>
    <w:unhideWhenUsed/>
    <w:rsid w:val="00593E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27906">
      <w:bodyDiv w:val="1"/>
      <w:marLeft w:val="0"/>
      <w:marRight w:val="0"/>
      <w:marTop w:val="0"/>
      <w:marBottom w:val="0"/>
      <w:divBdr>
        <w:top w:val="none" w:sz="0" w:space="0" w:color="auto"/>
        <w:left w:val="none" w:sz="0" w:space="0" w:color="auto"/>
        <w:bottom w:val="none" w:sz="0" w:space="0" w:color="auto"/>
        <w:right w:val="none" w:sz="0" w:space="0" w:color="auto"/>
      </w:divBdr>
    </w:div>
    <w:div w:id="52432396">
      <w:bodyDiv w:val="1"/>
      <w:marLeft w:val="0"/>
      <w:marRight w:val="0"/>
      <w:marTop w:val="0"/>
      <w:marBottom w:val="0"/>
      <w:divBdr>
        <w:top w:val="none" w:sz="0" w:space="0" w:color="auto"/>
        <w:left w:val="none" w:sz="0" w:space="0" w:color="auto"/>
        <w:bottom w:val="none" w:sz="0" w:space="0" w:color="auto"/>
        <w:right w:val="none" w:sz="0" w:space="0" w:color="auto"/>
      </w:divBdr>
    </w:div>
    <w:div w:id="114523085">
      <w:bodyDiv w:val="1"/>
      <w:marLeft w:val="0"/>
      <w:marRight w:val="0"/>
      <w:marTop w:val="0"/>
      <w:marBottom w:val="0"/>
      <w:divBdr>
        <w:top w:val="none" w:sz="0" w:space="0" w:color="auto"/>
        <w:left w:val="none" w:sz="0" w:space="0" w:color="auto"/>
        <w:bottom w:val="none" w:sz="0" w:space="0" w:color="auto"/>
        <w:right w:val="none" w:sz="0" w:space="0" w:color="auto"/>
      </w:divBdr>
    </w:div>
    <w:div w:id="130101460">
      <w:bodyDiv w:val="1"/>
      <w:marLeft w:val="0"/>
      <w:marRight w:val="0"/>
      <w:marTop w:val="0"/>
      <w:marBottom w:val="0"/>
      <w:divBdr>
        <w:top w:val="none" w:sz="0" w:space="0" w:color="auto"/>
        <w:left w:val="none" w:sz="0" w:space="0" w:color="auto"/>
        <w:bottom w:val="none" w:sz="0" w:space="0" w:color="auto"/>
        <w:right w:val="none" w:sz="0" w:space="0" w:color="auto"/>
      </w:divBdr>
    </w:div>
    <w:div w:id="333648521">
      <w:bodyDiv w:val="1"/>
      <w:marLeft w:val="0"/>
      <w:marRight w:val="0"/>
      <w:marTop w:val="0"/>
      <w:marBottom w:val="0"/>
      <w:divBdr>
        <w:top w:val="none" w:sz="0" w:space="0" w:color="auto"/>
        <w:left w:val="none" w:sz="0" w:space="0" w:color="auto"/>
        <w:bottom w:val="none" w:sz="0" w:space="0" w:color="auto"/>
        <w:right w:val="none" w:sz="0" w:space="0" w:color="auto"/>
      </w:divBdr>
    </w:div>
    <w:div w:id="408649462">
      <w:bodyDiv w:val="1"/>
      <w:marLeft w:val="0"/>
      <w:marRight w:val="0"/>
      <w:marTop w:val="0"/>
      <w:marBottom w:val="0"/>
      <w:divBdr>
        <w:top w:val="none" w:sz="0" w:space="0" w:color="auto"/>
        <w:left w:val="none" w:sz="0" w:space="0" w:color="auto"/>
        <w:bottom w:val="none" w:sz="0" w:space="0" w:color="auto"/>
        <w:right w:val="none" w:sz="0" w:space="0" w:color="auto"/>
      </w:divBdr>
      <w:divsChild>
        <w:div w:id="759789210">
          <w:marLeft w:val="0"/>
          <w:marRight w:val="0"/>
          <w:marTop w:val="0"/>
          <w:marBottom w:val="0"/>
          <w:divBdr>
            <w:top w:val="none" w:sz="0" w:space="0" w:color="auto"/>
            <w:left w:val="none" w:sz="0" w:space="0" w:color="auto"/>
            <w:bottom w:val="none" w:sz="0" w:space="0" w:color="auto"/>
            <w:right w:val="none" w:sz="0" w:space="0" w:color="auto"/>
          </w:divBdr>
        </w:div>
        <w:div w:id="897056983">
          <w:marLeft w:val="0"/>
          <w:marRight w:val="0"/>
          <w:marTop w:val="0"/>
          <w:marBottom w:val="0"/>
          <w:divBdr>
            <w:top w:val="none" w:sz="0" w:space="0" w:color="auto"/>
            <w:left w:val="none" w:sz="0" w:space="0" w:color="auto"/>
            <w:bottom w:val="none" w:sz="0" w:space="0" w:color="auto"/>
            <w:right w:val="none" w:sz="0" w:space="0" w:color="auto"/>
          </w:divBdr>
          <w:divsChild>
            <w:div w:id="699207265">
              <w:marLeft w:val="0"/>
              <w:marRight w:val="0"/>
              <w:marTop w:val="0"/>
              <w:marBottom w:val="0"/>
              <w:divBdr>
                <w:top w:val="none" w:sz="0" w:space="0" w:color="auto"/>
                <w:left w:val="none" w:sz="0" w:space="0" w:color="auto"/>
                <w:bottom w:val="none" w:sz="0" w:space="0" w:color="auto"/>
                <w:right w:val="none" w:sz="0" w:space="0" w:color="auto"/>
              </w:divBdr>
            </w:div>
          </w:divsChild>
        </w:div>
        <w:div w:id="927151482">
          <w:marLeft w:val="0"/>
          <w:marRight w:val="0"/>
          <w:marTop w:val="0"/>
          <w:marBottom w:val="0"/>
          <w:divBdr>
            <w:top w:val="none" w:sz="0" w:space="0" w:color="auto"/>
            <w:left w:val="none" w:sz="0" w:space="0" w:color="auto"/>
            <w:bottom w:val="none" w:sz="0" w:space="0" w:color="auto"/>
            <w:right w:val="none" w:sz="0" w:space="0" w:color="auto"/>
          </w:divBdr>
          <w:divsChild>
            <w:div w:id="809051690">
              <w:marLeft w:val="0"/>
              <w:marRight w:val="0"/>
              <w:marTop w:val="0"/>
              <w:marBottom w:val="0"/>
              <w:divBdr>
                <w:top w:val="none" w:sz="0" w:space="0" w:color="auto"/>
                <w:left w:val="none" w:sz="0" w:space="0" w:color="auto"/>
                <w:bottom w:val="none" w:sz="0" w:space="0" w:color="auto"/>
                <w:right w:val="none" w:sz="0" w:space="0" w:color="auto"/>
              </w:divBdr>
              <w:divsChild>
                <w:div w:id="50837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589087">
      <w:bodyDiv w:val="1"/>
      <w:marLeft w:val="0"/>
      <w:marRight w:val="0"/>
      <w:marTop w:val="0"/>
      <w:marBottom w:val="0"/>
      <w:divBdr>
        <w:top w:val="none" w:sz="0" w:space="0" w:color="auto"/>
        <w:left w:val="none" w:sz="0" w:space="0" w:color="auto"/>
        <w:bottom w:val="none" w:sz="0" w:space="0" w:color="auto"/>
        <w:right w:val="none" w:sz="0" w:space="0" w:color="auto"/>
      </w:divBdr>
    </w:div>
    <w:div w:id="844050367">
      <w:bodyDiv w:val="1"/>
      <w:marLeft w:val="0"/>
      <w:marRight w:val="0"/>
      <w:marTop w:val="0"/>
      <w:marBottom w:val="0"/>
      <w:divBdr>
        <w:top w:val="none" w:sz="0" w:space="0" w:color="auto"/>
        <w:left w:val="none" w:sz="0" w:space="0" w:color="auto"/>
        <w:bottom w:val="none" w:sz="0" w:space="0" w:color="auto"/>
        <w:right w:val="none" w:sz="0" w:space="0" w:color="auto"/>
      </w:divBdr>
    </w:div>
    <w:div w:id="1028994954">
      <w:bodyDiv w:val="1"/>
      <w:marLeft w:val="0"/>
      <w:marRight w:val="0"/>
      <w:marTop w:val="0"/>
      <w:marBottom w:val="0"/>
      <w:divBdr>
        <w:top w:val="none" w:sz="0" w:space="0" w:color="auto"/>
        <w:left w:val="none" w:sz="0" w:space="0" w:color="auto"/>
        <w:bottom w:val="none" w:sz="0" w:space="0" w:color="auto"/>
        <w:right w:val="none" w:sz="0" w:space="0" w:color="auto"/>
      </w:divBdr>
    </w:div>
    <w:div w:id="1245455965">
      <w:bodyDiv w:val="1"/>
      <w:marLeft w:val="0"/>
      <w:marRight w:val="0"/>
      <w:marTop w:val="0"/>
      <w:marBottom w:val="0"/>
      <w:divBdr>
        <w:top w:val="none" w:sz="0" w:space="0" w:color="auto"/>
        <w:left w:val="none" w:sz="0" w:space="0" w:color="auto"/>
        <w:bottom w:val="none" w:sz="0" w:space="0" w:color="auto"/>
        <w:right w:val="none" w:sz="0" w:space="0" w:color="auto"/>
      </w:divBdr>
    </w:div>
    <w:div w:id="1321150801">
      <w:bodyDiv w:val="1"/>
      <w:marLeft w:val="0"/>
      <w:marRight w:val="0"/>
      <w:marTop w:val="0"/>
      <w:marBottom w:val="0"/>
      <w:divBdr>
        <w:top w:val="none" w:sz="0" w:space="0" w:color="auto"/>
        <w:left w:val="none" w:sz="0" w:space="0" w:color="auto"/>
        <w:bottom w:val="none" w:sz="0" w:space="0" w:color="auto"/>
        <w:right w:val="none" w:sz="0" w:space="0" w:color="auto"/>
      </w:divBdr>
    </w:div>
    <w:div w:id="1554586564">
      <w:bodyDiv w:val="1"/>
      <w:marLeft w:val="0"/>
      <w:marRight w:val="0"/>
      <w:marTop w:val="0"/>
      <w:marBottom w:val="0"/>
      <w:divBdr>
        <w:top w:val="none" w:sz="0" w:space="0" w:color="auto"/>
        <w:left w:val="none" w:sz="0" w:space="0" w:color="auto"/>
        <w:bottom w:val="none" w:sz="0" w:space="0" w:color="auto"/>
        <w:right w:val="none" w:sz="0" w:space="0" w:color="auto"/>
      </w:divBdr>
    </w:div>
    <w:div w:id="1595699604">
      <w:bodyDiv w:val="1"/>
      <w:marLeft w:val="0"/>
      <w:marRight w:val="0"/>
      <w:marTop w:val="0"/>
      <w:marBottom w:val="0"/>
      <w:divBdr>
        <w:top w:val="none" w:sz="0" w:space="0" w:color="auto"/>
        <w:left w:val="none" w:sz="0" w:space="0" w:color="auto"/>
        <w:bottom w:val="none" w:sz="0" w:space="0" w:color="auto"/>
        <w:right w:val="none" w:sz="0" w:space="0" w:color="auto"/>
      </w:divBdr>
    </w:div>
    <w:div w:id="1608611501">
      <w:bodyDiv w:val="1"/>
      <w:marLeft w:val="0"/>
      <w:marRight w:val="0"/>
      <w:marTop w:val="0"/>
      <w:marBottom w:val="0"/>
      <w:divBdr>
        <w:top w:val="none" w:sz="0" w:space="0" w:color="auto"/>
        <w:left w:val="none" w:sz="0" w:space="0" w:color="auto"/>
        <w:bottom w:val="none" w:sz="0" w:space="0" w:color="auto"/>
        <w:right w:val="none" w:sz="0" w:space="0" w:color="auto"/>
      </w:divBdr>
    </w:div>
    <w:div w:id="2088335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microsoft.com/office/2018/08/relationships/commentsExtensible" Target="commentsExtensible.xm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2.tiff"/><Relationship Id="rId34" Type="http://schemas.openxmlformats.org/officeDocument/2006/relationships/theme" Target="theme/theme1.xml"/><Relationship Id="rId7" Type="http://schemas.openxmlformats.org/officeDocument/2006/relationships/endnotes" Target="endnotes.xml"/><Relationship Id="rId12" Type="http://schemas.microsoft.com/office/2016/09/relationships/commentsIds" Target="commentsIds.xml"/><Relationship Id="rId17" Type="http://schemas.microsoft.com/office/2007/relationships/diagramDrawing" Target="diagrams/drawing1.xml"/><Relationship Id="rId25" Type="http://schemas.openxmlformats.org/officeDocument/2006/relationships/image" Target="media/image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chart" Target="charts/chart1.xml"/><Relationship Id="rId29"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4.png"/><Relationship Id="rId28" Type="http://schemas.openxmlformats.org/officeDocument/2006/relationships/image" Target="media/image9.tiff"/><Relationship Id="rId10" Type="http://schemas.openxmlformats.org/officeDocument/2006/relationships/comments" Target="comments.xml"/><Relationship Id="rId19" Type="http://schemas.openxmlformats.org/officeDocument/2006/relationships/image" Target="media/image1.png"/><Relationship Id="rId31"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hyperlink" Target="mailto:sohel.kcl@gmail.com" TargetMode="External"/><Relationship Id="rId14" Type="http://schemas.openxmlformats.org/officeDocument/2006/relationships/diagramLayout" Target="diagrams/layout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tiff"/><Relationship Id="rId8" Type="http://schemas.openxmlformats.org/officeDocument/2006/relationships/hyperlink" Target="mailto:snowreen@iwfm.buet.ac.b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F:\Ebooks&amp;Lectures\Level-4_Term-2\Thesis\ranked_features_valu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ranked_features_value!$C$1</c:f>
              <c:strCache>
                <c:ptCount val="1"/>
                <c:pt idx="0">
                  <c:v>Feature Importance</c:v>
                </c:pt>
              </c:strCache>
            </c:strRef>
          </c:tx>
          <c:spPr>
            <a:solidFill>
              <a:schemeClr val="accent1"/>
            </a:solidFill>
            <a:ln>
              <a:noFill/>
            </a:ln>
            <a:effectLst/>
          </c:spPr>
          <c:invertIfNegative val="0"/>
          <c:cat>
            <c:strRef>
              <c:f>ranked_features_value!$B$2:$B$15</c:f>
              <c:strCache>
                <c:ptCount val="14"/>
                <c:pt idx="0">
                  <c:v>Digital Elevation Model</c:v>
                </c:pt>
                <c:pt idx="1">
                  <c:v>Specific Yield</c:v>
                </c:pt>
                <c:pt idx="2">
                  <c:v>Lithology</c:v>
                </c:pt>
                <c:pt idx="3">
                  <c:v>Drainage Density</c:v>
                </c:pt>
                <c:pt idx="4">
                  <c:v>Topographical Roughness Index(TRI)</c:v>
                </c:pt>
                <c:pt idx="5">
                  <c:v>Distance From Stream</c:v>
                </c:pt>
                <c:pt idx="6">
                  <c:v>Sediment Transport Index(STI)</c:v>
                </c:pt>
                <c:pt idx="7">
                  <c:v>Topographical Wetness Index(TWI)</c:v>
                </c:pt>
                <c:pt idx="8">
                  <c:v>Stream Power Index(SPI)</c:v>
                </c:pt>
                <c:pt idx="9">
                  <c:v>Aspect</c:v>
                </c:pt>
                <c:pt idx="10">
                  <c:v>Slope</c:v>
                </c:pt>
                <c:pt idx="11">
                  <c:v>Profile Curvature</c:v>
                </c:pt>
                <c:pt idx="12">
                  <c:v>Curvature</c:v>
                </c:pt>
                <c:pt idx="13">
                  <c:v>Plan Curvature</c:v>
                </c:pt>
              </c:strCache>
            </c:strRef>
          </c:cat>
          <c:val>
            <c:numRef>
              <c:f>ranked_features_value!$C$2:$C$15</c:f>
              <c:numCache>
                <c:formatCode>General</c:formatCode>
                <c:ptCount val="14"/>
                <c:pt idx="0">
                  <c:v>680.50280258972305</c:v>
                </c:pt>
                <c:pt idx="1">
                  <c:v>661.96448981383105</c:v>
                </c:pt>
                <c:pt idx="2">
                  <c:v>554.05181956116701</c:v>
                </c:pt>
                <c:pt idx="3">
                  <c:v>229.476992973347</c:v>
                </c:pt>
                <c:pt idx="4">
                  <c:v>214.62070463621299</c:v>
                </c:pt>
                <c:pt idx="5">
                  <c:v>133.62987535767101</c:v>
                </c:pt>
                <c:pt idx="6">
                  <c:v>106.195980667407</c:v>
                </c:pt>
                <c:pt idx="7">
                  <c:v>105.356244451097</c:v>
                </c:pt>
                <c:pt idx="8">
                  <c:v>98.376859532351006</c:v>
                </c:pt>
                <c:pt idx="9">
                  <c:v>78.113221943405094</c:v>
                </c:pt>
                <c:pt idx="10">
                  <c:v>76.328779687208794</c:v>
                </c:pt>
                <c:pt idx="11">
                  <c:v>69.411892042322805</c:v>
                </c:pt>
                <c:pt idx="12">
                  <c:v>65.329279529550107</c:v>
                </c:pt>
                <c:pt idx="13">
                  <c:v>57.898907612443701</c:v>
                </c:pt>
              </c:numCache>
            </c:numRef>
          </c:val>
          <c:extLst>
            <c:ext xmlns:c16="http://schemas.microsoft.com/office/drawing/2014/chart" uri="{C3380CC4-5D6E-409C-BE32-E72D297353CC}">
              <c16:uniqueId val="{00000000-78C9-4537-87DB-E454FE9771F2}"/>
            </c:ext>
          </c:extLst>
        </c:ser>
        <c:dLbls>
          <c:showLegendKey val="0"/>
          <c:showVal val="0"/>
          <c:showCatName val="0"/>
          <c:showSerName val="0"/>
          <c:showPercent val="0"/>
          <c:showBubbleSize val="0"/>
        </c:dLbls>
        <c:gapWidth val="182"/>
        <c:axId val="304039000"/>
        <c:axId val="304039784"/>
      </c:barChart>
      <c:catAx>
        <c:axId val="30403900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039784"/>
        <c:crosses val="autoZero"/>
        <c:auto val="1"/>
        <c:lblAlgn val="ctr"/>
        <c:lblOffset val="100"/>
        <c:noMultiLvlLbl val="0"/>
      </c:catAx>
      <c:valAx>
        <c:axId val="304039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4039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C5CF527-4802-481A-A0BB-F596C3FA07E8}" type="doc">
      <dgm:prSet loTypeId="urn:microsoft.com/office/officeart/2005/8/layout/process5" loCatId="process" qsTypeId="urn:microsoft.com/office/officeart/2005/8/quickstyle/simple4" qsCatId="simple" csTypeId="urn:microsoft.com/office/officeart/2005/8/colors/colorful5" csCatId="colorful" phldr="1"/>
      <dgm:spPr/>
      <dgm:t>
        <a:bodyPr/>
        <a:lstStyle/>
        <a:p>
          <a:endParaRPr lang="en-US"/>
        </a:p>
      </dgm:t>
    </dgm:pt>
    <dgm:pt modelId="{ED31736F-775C-45C4-8233-3148529220C3}">
      <dgm:prSet phldrT="[Text]"/>
      <dgm:spPr/>
      <dgm:t>
        <a:bodyPr/>
        <a:lstStyle/>
        <a:p>
          <a:r>
            <a:rPr lang="en-US" dirty="0"/>
            <a:t>Collect and Prepare GWL Data: Data G</a:t>
          </a:r>
        </a:p>
      </dgm:t>
    </dgm:pt>
    <dgm:pt modelId="{3BEEB380-CA16-42A1-A768-9ECBADF66645}" type="parTrans" cxnId="{0155E10A-6C21-489C-A7B1-4EE2F746C30E}">
      <dgm:prSet/>
      <dgm:spPr/>
      <dgm:t>
        <a:bodyPr/>
        <a:lstStyle/>
        <a:p>
          <a:endParaRPr lang="en-US"/>
        </a:p>
      </dgm:t>
    </dgm:pt>
    <dgm:pt modelId="{2CD6F960-4335-4E92-8E0C-1E0F18CAC417}" type="sibTrans" cxnId="{0155E10A-6C21-489C-A7B1-4EE2F746C30E}">
      <dgm:prSet/>
      <dgm:spPr/>
      <dgm:t>
        <a:bodyPr/>
        <a:lstStyle/>
        <a:p>
          <a:endParaRPr lang="en-US"/>
        </a:p>
      </dgm:t>
    </dgm:pt>
    <dgm:pt modelId="{7EECD4D0-BFD8-45BF-9861-AA26DB34C967}">
      <dgm:prSet phldrT="[Text]"/>
      <dgm:spPr/>
      <dgm:t>
        <a:bodyPr/>
        <a:lstStyle/>
        <a:p>
          <a:r>
            <a:rPr lang="en-US" dirty="0"/>
            <a:t>Prepare Hydrogeological factors (3600 observation points: Data B; whole country: Data C)</a:t>
          </a:r>
        </a:p>
      </dgm:t>
    </dgm:pt>
    <dgm:pt modelId="{25E97BC3-845F-4094-979D-206B6DF6884A}" type="parTrans" cxnId="{72930FFB-DDFF-4A46-B364-A09F0A38D7D7}">
      <dgm:prSet/>
      <dgm:spPr/>
      <dgm:t>
        <a:bodyPr/>
        <a:lstStyle/>
        <a:p>
          <a:endParaRPr lang="en-US"/>
        </a:p>
      </dgm:t>
    </dgm:pt>
    <dgm:pt modelId="{B4423BAA-8E7A-4DE5-AE18-9DE5E6F7B57F}" type="sibTrans" cxnId="{72930FFB-DDFF-4A46-B364-A09F0A38D7D7}">
      <dgm:prSet/>
      <dgm:spPr/>
      <dgm:t>
        <a:bodyPr/>
        <a:lstStyle/>
        <a:p>
          <a:endParaRPr lang="en-US"/>
        </a:p>
      </dgm:t>
    </dgm:pt>
    <dgm:pt modelId="{659FC806-9B25-4B75-99C0-D8C3BE6D1474}">
      <dgm:prSet phldrT="[Text]"/>
      <dgm:spPr/>
      <dgm:t>
        <a:bodyPr/>
        <a:lstStyle/>
        <a:p>
          <a:r>
            <a:rPr lang="en-US" dirty="0"/>
            <a:t>Train and Validate ML models using Data A and B (10-fold cross validation)</a:t>
          </a:r>
        </a:p>
      </dgm:t>
    </dgm:pt>
    <dgm:pt modelId="{FC90EA96-FF1A-41E8-8DCC-051CD3C95083}" type="parTrans" cxnId="{C44E4074-926C-4C82-B3DF-C09E18372A8F}">
      <dgm:prSet/>
      <dgm:spPr/>
      <dgm:t>
        <a:bodyPr/>
        <a:lstStyle/>
        <a:p>
          <a:endParaRPr lang="en-US"/>
        </a:p>
      </dgm:t>
    </dgm:pt>
    <dgm:pt modelId="{325D27D4-7064-4FAA-9B4B-64A0A53BF30A}" type="sibTrans" cxnId="{C44E4074-926C-4C82-B3DF-C09E18372A8F}">
      <dgm:prSet/>
      <dgm:spPr/>
      <dgm:t>
        <a:bodyPr/>
        <a:lstStyle/>
        <a:p>
          <a:endParaRPr lang="en-US"/>
        </a:p>
      </dgm:t>
    </dgm:pt>
    <dgm:pt modelId="{4BB7D3C7-54F0-4626-B6C1-F8D11B3565AB}">
      <dgm:prSet phldrT="[Text]"/>
      <dgm:spPr/>
      <dgm:t>
        <a:bodyPr/>
        <a:lstStyle/>
        <a:p>
          <a:r>
            <a:rPr lang="en-US" dirty="0"/>
            <a:t>Predict  on whole country feeding Data C.</a:t>
          </a:r>
        </a:p>
      </dgm:t>
    </dgm:pt>
    <dgm:pt modelId="{0719DFA6-1DCC-486F-A237-49196E28D4A2}" type="parTrans" cxnId="{72A3B81A-5099-4D9C-9C35-8D34C014E420}">
      <dgm:prSet/>
      <dgm:spPr/>
      <dgm:t>
        <a:bodyPr/>
        <a:lstStyle/>
        <a:p>
          <a:endParaRPr lang="en-US"/>
        </a:p>
      </dgm:t>
    </dgm:pt>
    <dgm:pt modelId="{7E8E8BD2-C9A1-493B-BF95-5A2207B97937}" type="sibTrans" cxnId="{72A3B81A-5099-4D9C-9C35-8D34C014E420}">
      <dgm:prSet/>
      <dgm:spPr/>
      <dgm:t>
        <a:bodyPr/>
        <a:lstStyle/>
        <a:p>
          <a:endParaRPr lang="en-US"/>
        </a:p>
      </dgm:t>
    </dgm:pt>
    <dgm:pt modelId="{84C8F116-1E9F-455A-B903-6CA73D4AA8AE}">
      <dgm:prSet phldrT="[Text]"/>
      <dgm:spPr/>
      <dgm:t>
        <a:bodyPr/>
        <a:lstStyle/>
        <a:p>
          <a:r>
            <a:rPr lang="en-US" dirty="0"/>
            <a:t>Label Data G for Suction vs. Force and get Labelled data: Data A</a:t>
          </a:r>
        </a:p>
      </dgm:t>
    </dgm:pt>
    <dgm:pt modelId="{A3B73074-FAF0-497E-80EA-46281EDCFA30}" type="parTrans" cxnId="{2C05498A-9289-4BDC-B1EA-95AF97E1A182}">
      <dgm:prSet/>
      <dgm:spPr/>
      <dgm:t>
        <a:bodyPr/>
        <a:lstStyle/>
        <a:p>
          <a:endParaRPr lang="en-US"/>
        </a:p>
      </dgm:t>
    </dgm:pt>
    <dgm:pt modelId="{C0DD3B54-BC4C-4428-A717-870A66D807EF}" type="sibTrans" cxnId="{2C05498A-9289-4BDC-B1EA-95AF97E1A182}">
      <dgm:prSet/>
      <dgm:spPr/>
      <dgm:t>
        <a:bodyPr/>
        <a:lstStyle/>
        <a:p>
          <a:endParaRPr lang="en-US"/>
        </a:p>
      </dgm:t>
    </dgm:pt>
    <dgm:pt modelId="{5900E0A8-80DD-4008-9F4B-5BF6DADB98B8}">
      <dgm:prSet phldrT="[Text]"/>
      <dgm:spPr/>
      <dgm:t>
        <a:bodyPr/>
        <a:lstStyle/>
        <a:p>
          <a:r>
            <a:rPr lang="en-US" dirty="0"/>
            <a:t>Prepare Groundwater Technology  map (suction/force) for the whole country</a:t>
          </a:r>
        </a:p>
      </dgm:t>
    </dgm:pt>
    <dgm:pt modelId="{AB4BAD87-E753-45DB-80FA-2250C7AC4080}" type="parTrans" cxnId="{AD5BA862-8AAC-4092-9BE7-3D5B222C7EDA}">
      <dgm:prSet/>
      <dgm:spPr/>
      <dgm:t>
        <a:bodyPr/>
        <a:lstStyle/>
        <a:p>
          <a:endParaRPr lang="en-US"/>
        </a:p>
      </dgm:t>
    </dgm:pt>
    <dgm:pt modelId="{B055D7D0-2767-4F1C-9908-6BF23EDE4D39}" type="sibTrans" cxnId="{AD5BA862-8AAC-4092-9BE7-3D5B222C7EDA}">
      <dgm:prSet/>
      <dgm:spPr/>
      <dgm:t>
        <a:bodyPr/>
        <a:lstStyle/>
        <a:p>
          <a:endParaRPr lang="en-US"/>
        </a:p>
      </dgm:t>
    </dgm:pt>
    <dgm:pt modelId="{DD4A22B5-C64F-4AC3-82E2-3326B7DC1CC8}">
      <dgm:prSet phldrT="[Text]"/>
      <dgm:spPr/>
      <dgm:t>
        <a:bodyPr/>
        <a:lstStyle/>
        <a:p>
          <a:r>
            <a:rPr lang="en-US" dirty="0"/>
            <a:t>Predict GWL values for whole country in 2 steps using appropriate regression ML models</a:t>
          </a:r>
        </a:p>
      </dgm:t>
    </dgm:pt>
    <dgm:pt modelId="{95F22704-A9F9-4B7A-879A-8B9BEDB70911}" type="parTrans" cxnId="{FC7A48A4-F6AA-4D32-A90A-2720D3002F4A}">
      <dgm:prSet/>
      <dgm:spPr/>
      <dgm:t>
        <a:bodyPr/>
        <a:lstStyle/>
        <a:p>
          <a:endParaRPr lang="en-US"/>
        </a:p>
      </dgm:t>
    </dgm:pt>
    <dgm:pt modelId="{3B707737-B71A-4122-9086-9589095A2300}" type="sibTrans" cxnId="{FC7A48A4-F6AA-4D32-A90A-2720D3002F4A}">
      <dgm:prSet/>
      <dgm:spPr/>
      <dgm:t>
        <a:bodyPr/>
        <a:lstStyle/>
        <a:p>
          <a:endParaRPr lang="en-US"/>
        </a:p>
      </dgm:t>
    </dgm:pt>
    <dgm:pt modelId="{D9E7B87D-AFFF-44E0-8EC1-29384B7E0EF3}" type="pres">
      <dgm:prSet presAssocID="{3C5CF527-4802-481A-A0BB-F596C3FA07E8}" presName="diagram" presStyleCnt="0">
        <dgm:presLayoutVars>
          <dgm:dir/>
          <dgm:resizeHandles val="exact"/>
        </dgm:presLayoutVars>
      </dgm:prSet>
      <dgm:spPr/>
    </dgm:pt>
    <dgm:pt modelId="{44E21FA5-5D8E-4C43-BE4A-86E085917F03}" type="pres">
      <dgm:prSet presAssocID="{ED31736F-775C-45C4-8233-3148529220C3}" presName="node" presStyleLbl="node1" presStyleIdx="0" presStyleCnt="7">
        <dgm:presLayoutVars>
          <dgm:bulletEnabled val="1"/>
        </dgm:presLayoutVars>
      </dgm:prSet>
      <dgm:spPr/>
    </dgm:pt>
    <dgm:pt modelId="{5565A560-DCFC-4AB3-A87A-F240C001BFD6}" type="pres">
      <dgm:prSet presAssocID="{2CD6F960-4335-4E92-8E0C-1E0F18CAC417}" presName="sibTrans" presStyleLbl="sibTrans2D1" presStyleIdx="0" presStyleCnt="6"/>
      <dgm:spPr/>
    </dgm:pt>
    <dgm:pt modelId="{4E5BD287-935C-414F-AC54-43B33BE63F90}" type="pres">
      <dgm:prSet presAssocID="{2CD6F960-4335-4E92-8E0C-1E0F18CAC417}" presName="connectorText" presStyleLbl="sibTrans2D1" presStyleIdx="0" presStyleCnt="6"/>
      <dgm:spPr/>
    </dgm:pt>
    <dgm:pt modelId="{162FE5B1-4191-4104-8885-864BD0AAA3EA}" type="pres">
      <dgm:prSet presAssocID="{84C8F116-1E9F-455A-B903-6CA73D4AA8AE}" presName="node" presStyleLbl="node1" presStyleIdx="1" presStyleCnt="7">
        <dgm:presLayoutVars>
          <dgm:bulletEnabled val="1"/>
        </dgm:presLayoutVars>
      </dgm:prSet>
      <dgm:spPr/>
    </dgm:pt>
    <dgm:pt modelId="{C837E7C4-4922-4D78-A62F-C2F4F481DD38}" type="pres">
      <dgm:prSet presAssocID="{C0DD3B54-BC4C-4428-A717-870A66D807EF}" presName="sibTrans" presStyleLbl="sibTrans2D1" presStyleIdx="1" presStyleCnt="6"/>
      <dgm:spPr/>
    </dgm:pt>
    <dgm:pt modelId="{879F82F7-9060-4C2E-A4F8-8C7E6E8822FE}" type="pres">
      <dgm:prSet presAssocID="{C0DD3B54-BC4C-4428-A717-870A66D807EF}" presName="connectorText" presStyleLbl="sibTrans2D1" presStyleIdx="1" presStyleCnt="6"/>
      <dgm:spPr/>
    </dgm:pt>
    <dgm:pt modelId="{C818FD53-E262-4B5C-8C66-6A3B2EE91DDD}" type="pres">
      <dgm:prSet presAssocID="{7EECD4D0-BFD8-45BF-9861-AA26DB34C967}" presName="node" presStyleLbl="node1" presStyleIdx="2" presStyleCnt="7">
        <dgm:presLayoutVars>
          <dgm:bulletEnabled val="1"/>
        </dgm:presLayoutVars>
      </dgm:prSet>
      <dgm:spPr/>
    </dgm:pt>
    <dgm:pt modelId="{B00EB00C-6329-40A7-9CB9-255A22BA0C15}" type="pres">
      <dgm:prSet presAssocID="{B4423BAA-8E7A-4DE5-AE18-9DE5E6F7B57F}" presName="sibTrans" presStyleLbl="sibTrans2D1" presStyleIdx="2" presStyleCnt="6"/>
      <dgm:spPr/>
    </dgm:pt>
    <dgm:pt modelId="{A42B044D-31C8-4A04-8C4F-8FE4BD21C0E1}" type="pres">
      <dgm:prSet presAssocID="{B4423BAA-8E7A-4DE5-AE18-9DE5E6F7B57F}" presName="connectorText" presStyleLbl="sibTrans2D1" presStyleIdx="2" presStyleCnt="6"/>
      <dgm:spPr/>
    </dgm:pt>
    <dgm:pt modelId="{B77054F8-DF64-408D-9E34-8409E119BC5D}" type="pres">
      <dgm:prSet presAssocID="{659FC806-9B25-4B75-99C0-D8C3BE6D1474}" presName="node" presStyleLbl="node1" presStyleIdx="3" presStyleCnt="7">
        <dgm:presLayoutVars>
          <dgm:bulletEnabled val="1"/>
        </dgm:presLayoutVars>
      </dgm:prSet>
      <dgm:spPr/>
    </dgm:pt>
    <dgm:pt modelId="{17A1A5EF-5D83-453C-8D23-27D061BADBD5}" type="pres">
      <dgm:prSet presAssocID="{325D27D4-7064-4FAA-9B4B-64A0A53BF30A}" presName="sibTrans" presStyleLbl="sibTrans2D1" presStyleIdx="3" presStyleCnt="6"/>
      <dgm:spPr/>
    </dgm:pt>
    <dgm:pt modelId="{969B8F8C-67BC-401C-955D-B86517A4779B}" type="pres">
      <dgm:prSet presAssocID="{325D27D4-7064-4FAA-9B4B-64A0A53BF30A}" presName="connectorText" presStyleLbl="sibTrans2D1" presStyleIdx="3" presStyleCnt="6"/>
      <dgm:spPr/>
    </dgm:pt>
    <dgm:pt modelId="{D40EF9CB-2130-4522-881D-60B3FE0E8074}" type="pres">
      <dgm:prSet presAssocID="{4BB7D3C7-54F0-4626-B6C1-F8D11B3565AB}" presName="node" presStyleLbl="node1" presStyleIdx="4" presStyleCnt="7">
        <dgm:presLayoutVars>
          <dgm:bulletEnabled val="1"/>
        </dgm:presLayoutVars>
      </dgm:prSet>
      <dgm:spPr/>
    </dgm:pt>
    <dgm:pt modelId="{1446EB05-F781-44FC-8E63-868603C0D1EB}" type="pres">
      <dgm:prSet presAssocID="{7E8E8BD2-C9A1-493B-BF95-5A2207B97937}" presName="sibTrans" presStyleLbl="sibTrans2D1" presStyleIdx="4" presStyleCnt="6"/>
      <dgm:spPr/>
    </dgm:pt>
    <dgm:pt modelId="{3CB73737-11A6-485B-A176-8765A8D0D08D}" type="pres">
      <dgm:prSet presAssocID="{7E8E8BD2-C9A1-493B-BF95-5A2207B97937}" presName="connectorText" presStyleLbl="sibTrans2D1" presStyleIdx="4" presStyleCnt="6"/>
      <dgm:spPr/>
    </dgm:pt>
    <dgm:pt modelId="{8A38C746-A3EB-4E13-AA37-F864D452B811}" type="pres">
      <dgm:prSet presAssocID="{5900E0A8-80DD-4008-9F4B-5BF6DADB98B8}" presName="node" presStyleLbl="node1" presStyleIdx="5" presStyleCnt="7">
        <dgm:presLayoutVars>
          <dgm:bulletEnabled val="1"/>
        </dgm:presLayoutVars>
      </dgm:prSet>
      <dgm:spPr/>
    </dgm:pt>
    <dgm:pt modelId="{6B2A1D16-B807-4F61-9714-6A85919ED243}" type="pres">
      <dgm:prSet presAssocID="{B055D7D0-2767-4F1C-9908-6BF23EDE4D39}" presName="sibTrans" presStyleLbl="sibTrans2D1" presStyleIdx="5" presStyleCnt="6"/>
      <dgm:spPr/>
    </dgm:pt>
    <dgm:pt modelId="{820F06C2-F811-4755-99F9-9634D74E56A5}" type="pres">
      <dgm:prSet presAssocID="{B055D7D0-2767-4F1C-9908-6BF23EDE4D39}" presName="connectorText" presStyleLbl="sibTrans2D1" presStyleIdx="5" presStyleCnt="6"/>
      <dgm:spPr/>
    </dgm:pt>
    <dgm:pt modelId="{23164984-5B01-4EC2-BE0F-0B5A5318E0D7}" type="pres">
      <dgm:prSet presAssocID="{DD4A22B5-C64F-4AC3-82E2-3326B7DC1CC8}" presName="node" presStyleLbl="node1" presStyleIdx="6" presStyleCnt="7">
        <dgm:presLayoutVars>
          <dgm:bulletEnabled val="1"/>
        </dgm:presLayoutVars>
      </dgm:prSet>
      <dgm:spPr/>
    </dgm:pt>
  </dgm:ptLst>
  <dgm:cxnLst>
    <dgm:cxn modelId="{0155E10A-6C21-489C-A7B1-4EE2F746C30E}" srcId="{3C5CF527-4802-481A-A0BB-F596C3FA07E8}" destId="{ED31736F-775C-45C4-8233-3148529220C3}" srcOrd="0" destOrd="0" parTransId="{3BEEB380-CA16-42A1-A768-9ECBADF66645}" sibTransId="{2CD6F960-4335-4E92-8E0C-1E0F18CAC417}"/>
    <dgm:cxn modelId="{72A3B81A-5099-4D9C-9C35-8D34C014E420}" srcId="{3C5CF527-4802-481A-A0BB-F596C3FA07E8}" destId="{4BB7D3C7-54F0-4626-B6C1-F8D11B3565AB}" srcOrd="4" destOrd="0" parTransId="{0719DFA6-1DCC-486F-A237-49196E28D4A2}" sibTransId="{7E8E8BD2-C9A1-493B-BF95-5A2207B97937}"/>
    <dgm:cxn modelId="{D4C94C1B-4288-4ED0-89D7-397F937F74A7}" type="presOf" srcId="{5900E0A8-80DD-4008-9F4B-5BF6DADB98B8}" destId="{8A38C746-A3EB-4E13-AA37-F864D452B811}" srcOrd="0" destOrd="0" presId="urn:microsoft.com/office/officeart/2005/8/layout/process5"/>
    <dgm:cxn modelId="{8070EB1F-0B0D-4B02-865A-34656BBD51E3}" type="presOf" srcId="{7EECD4D0-BFD8-45BF-9861-AA26DB34C967}" destId="{C818FD53-E262-4B5C-8C66-6A3B2EE91DDD}" srcOrd="0" destOrd="0" presId="urn:microsoft.com/office/officeart/2005/8/layout/process5"/>
    <dgm:cxn modelId="{EA36B33B-F04D-4E94-A3AE-72D42ADE9010}" type="presOf" srcId="{325D27D4-7064-4FAA-9B4B-64A0A53BF30A}" destId="{17A1A5EF-5D83-453C-8D23-27D061BADBD5}" srcOrd="0" destOrd="0" presId="urn:microsoft.com/office/officeart/2005/8/layout/process5"/>
    <dgm:cxn modelId="{8B56533E-3DEF-4BB3-99E7-746F8490AF2B}" type="presOf" srcId="{ED31736F-775C-45C4-8233-3148529220C3}" destId="{44E21FA5-5D8E-4C43-BE4A-86E085917F03}" srcOrd="0" destOrd="0" presId="urn:microsoft.com/office/officeart/2005/8/layout/process5"/>
    <dgm:cxn modelId="{8EB5995C-28E3-46AD-8552-800D7F3F854D}" type="presOf" srcId="{84C8F116-1E9F-455A-B903-6CA73D4AA8AE}" destId="{162FE5B1-4191-4104-8885-864BD0AAA3EA}" srcOrd="0" destOrd="0" presId="urn:microsoft.com/office/officeart/2005/8/layout/process5"/>
    <dgm:cxn modelId="{76553361-431C-4FEE-9F99-B12ADED54167}" type="presOf" srcId="{B055D7D0-2767-4F1C-9908-6BF23EDE4D39}" destId="{6B2A1D16-B807-4F61-9714-6A85919ED243}" srcOrd="0" destOrd="0" presId="urn:microsoft.com/office/officeart/2005/8/layout/process5"/>
    <dgm:cxn modelId="{AD5BA862-8AAC-4092-9BE7-3D5B222C7EDA}" srcId="{3C5CF527-4802-481A-A0BB-F596C3FA07E8}" destId="{5900E0A8-80DD-4008-9F4B-5BF6DADB98B8}" srcOrd="5" destOrd="0" parTransId="{AB4BAD87-E753-45DB-80FA-2250C7AC4080}" sibTransId="{B055D7D0-2767-4F1C-9908-6BF23EDE4D39}"/>
    <dgm:cxn modelId="{DD09B946-AEAE-4D08-904D-407FCD341B20}" type="presOf" srcId="{3C5CF527-4802-481A-A0BB-F596C3FA07E8}" destId="{D9E7B87D-AFFF-44E0-8EC1-29384B7E0EF3}" srcOrd="0" destOrd="0" presId="urn:microsoft.com/office/officeart/2005/8/layout/process5"/>
    <dgm:cxn modelId="{C1EF554D-D356-4922-BD76-C6CF8E141EC7}" type="presOf" srcId="{659FC806-9B25-4B75-99C0-D8C3BE6D1474}" destId="{B77054F8-DF64-408D-9E34-8409E119BC5D}" srcOrd="0" destOrd="0" presId="urn:microsoft.com/office/officeart/2005/8/layout/process5"/>
    <dgm:cxn modelId="{504FA871-8662-4A9C-9935-0FFE8EEA7D67}" type="presOf" srcId="{B055D7D0-2767-4F1C-9908-6BF23EDE4D39}" destId="{820F06C2-F811-4755-99F9-9634D74E56A5}" srcOrd="1" destOrd="0" presId="urn:microsoft.com/office/officeart/2005/8/layout/process5"/>
    <dgm:cxn modelId="{92543772-E9A3-456D-AB0B-84D0720A3121}" type="presOf" srcId="{C0DD3B54-BC4C-4428-A717-870A66D807EF}" destId="{C837E7C4-4922-4D78-A62F-C2F4F481DD38}" srcOrd="0" destOrd="0" presId="urn:microsoft.com/office/officeart/2005/8/layout/process5"/>
    <dgm:cxn modelId="{C44E4074-926C-4C82-B3DF-C09E18372A8F}" srcId="{3C5CF527-4802-481A-A0BB-F596C3FA07E8}" destId="{659FC806-9B25-4B75-99C0-D8C3BE6D1474}" srcOrd="3" destOrd="0" parTransId="{FC90EA96-FF1A-41E8-8DCC-051CD3C95083}" sibTransId="{325D27D4-7064-4FAA-9B4B-64A0A53BF30A}"/>
    <dgm:cxn modelId="{2C05498A-9289-4BDC-B1EA-95AF97E1A182}" srcId="{3C5CF527-4802-481A-A0BB-F596C3FA07E8}" destId="{84C8F116-1E9F-455A-B903-6CA73D4AA8AE}" srcOrd="1" destOrd="0" parTransId="{A3B73074-FAF0-497E-80EA-46281EDCFA30}" sibTransId="{C0DD3B54-BC4C-4428-A717-870A66D807EF}"/>
    <dgm:cxn modelId="{B36DD097-3CFE-44F5-9CF1-DE489F40C84D}" type="presOf" srcId="{7E8E8BD2-C9A1-493B-BF95-5A2207B97937}" destId="{1446EB05-F781-44FC-8E63-868603C0D1EB}" srcOrd="0" destOrd="0" presId="urn:microsoft.com/office/officeart/2005/8/layout/process5"/>
    <dgm:cxn modelId="{C28DCB99-CCF4-43B6-8CC8-B51AB74A1E3D}" type="presOf" srcId="{DD4A22B5-C64F-4AC3-82E2-3326B7DC1CC8}" destId="{23164984-5B01-4EC2-BE0F-0B5A5318E0D7}" srcOrd="0" destOrd="0" presId="urn:microsoft.com/office/officeart/2005/8/layout/process5"/>
    <dgm:cxn modelId="{F43DF09B-DCC7-4B07-9C4E-8CA07F015A35}" type="presOf" srcId="{2CD6F960-4335-4E92-8E0C-1E0F18CAC417}" destId="{4E5BD287-935C-414F-AC54-43B33BE63F90}" srcOrd="1" destOrd="0" presId="urn:microsoft.com/office/officeart/2005/8/layout/process5"/>
    <dgm:cxn modelId="{83E9719C-2D41-4A66-9740-D955BFD0057C}" type="presOf" srcId="{325D27D4-7064-4FAA-9B4B-64A0A53BF30A}" destId="{969B8F8C-67BC-401C-955D-B86517A4779B}" srcOrd="1" destOrd="0" presId="urn:microsoft.com/office/officeart/2005/8/layout/process5"/>
    <dgm:cxn modelId="{05D72EA4-CBEF-45D4-8206-28E5A5FF9D50}" type="presOf" srcId="{2CD6F960-4335-4E92-8E0C-1E0F18CAC417}" destId="{5565A560-DCFC-4AB3-A87A-F240C001BFD6}" srcOrd="0" destOrd="0" presId="urn:microsoft.com/office/officeart/2005/8/layout/process5"/>
    <dgm:cxn modelId="{FC7A48A4-F6AA-4D32-A90A-2720D3002F4A}" srcId="{3C5CF527-4802-481A-A0BB-F596C3FA07E8}" destId="{DD4A22B5-C64F-4AC3-82E2-3326B7DC1CC8}" srcOrd="6" destOrd="0" parTransId="{95F22704-A9F9-4B7A-879A-8B9BEDB70911}" sibTransId="{3B707737-B71A-4122-9086-9589095A2300}"/>
    <dgm:cxn modelId="{CB1AE8AB-D0D0-436D-828F-0EE7B6ACAEE3}" type="presOf" srcId="{7E8E8BD2-C9A1-493B-BF95-5A2207B97937}" destId="{3CB73737-11A6-485B-A176-8765A8D0D08D}" srcOrd="1" destOrd="0" presId="urn:microsoft.com/office/officeart/2005/8/layout/process5"/>
    <dgm:cxn modelId="{42744EB8-5A4A-42E3-9D9E-E0D98DB06517}" type="presOf" srcId="{C0DD3B54-BC4C-4428-A717-870A66D807EF}" destId="{879F82F7-9060-4C2E-A4F8-8C7E6E8822FE}" srcOrd="1" destOrd="0" presId="urn:microsoft.com/office/officeart/2005/8/layout/process5"/>
    <dgm:cxn modelId="{9FD172D6-3CA4-4B08-9086-82153C04FB98}" type="presOf" srcId="{B4423BAA-8E7A-4DE5-AE18-9DE5E6F7B57F}" destId="{B00EB00C-6329-40A7-9CB9-255A22BA0C15}" srcOrd="0" destOrd="0" presId="urn:microsoft.com/office/officeart/2005/8/layout/process5"/>
    <dgm:cxn modelId="{ECC395D8-8220-41B0-B83C-2146C914206F}" type="presOf" srcId="{4BB7D3C7-54F0-4626-B6C1-F8D11B3565AB}" destId="{D40EF9CB-2130-4522-881D-60B3FE0E8074}" srcOrd="0" destOrd="0" presId="urn:microsoft.com/office/officeart/2005/8/layout/process5"/>
    <dgm:cxn modelId="{1B0418E4-77AC-4B69-9057-13019C51A131}" type="presOf" srcId="{B4423BAA-8E7A-4DE5-AE18-9DE5E6F7B57F}" destId="{A42B044D-31C8-4A04-8C4F-8FE4BD21C0E1}" srcOrd="1" destOrd="0" presId="urn:microsoft.com/office/officeart/2005/8/layout/process5"/>
    <dgm:cxn modelId="{72930FFB-DDFF-4A46-B364-A09F0A38D7D7}" srcId="{3C5CF527-4802-481A-A0BB-F596C3FA07E8}" destId="{7EECD4D0-BFD8-45BF-9861-AA26DB34C967}" srcOrd="2" destOrd="0" parTransId="{25E97BC3-845F-4094-979D-206B6DF6884A}" sibTransId="{B4423BAA-8E7A-4DE5-AE18-9DE5E6F7B57F}"/>
    <dgm:cxn modelId="{83915489-83D9-4059-AD31-F2C1C2A6A39B}" type="presParOf" srcId="{D9E7B87D-AFFF-44E0-8EC1-29384B7E0EF3}" destId="{44E21FA5-5D8E-4C43-BE4A-86E085917F03}" srcOrd="0" destOrd="0" presId="urn:microsoft.com/office/officeart/2005/8/layout/process5"/>
    <dgm:cxn modelId="{602AFA03-9C94-4A45-ADD1-E84C81DEFEB7}" type="presParOf" srcId="{D9E7B87D-AFFF-44E0-8EC1-29384B7E0EF3}" destId="{5565A560-DCFC-4AB3-A87A-F240C001BFD6}" srcOrd="1" destOrd="0" presId="urn:microsoft.com/office/officeart/2005/8/layout/process5"/>
    <dgm:cxn modelId="{CF1373AE-8ED6-48E0-8D21-8EA2547E1292}" type="presParOf" srcId="{5565A560-DCFC-4AB3-A87A-F240C001BFD6}" destId="{4E5BD287-935C-414F-AC54-43B33BE63F90}" srcOrd="0" destOrd="0" presId="urn:microsoft.com/office/officeart/2005/8/layout/process5"/>
    <dgm:cxn modelId="{930DC552-7D63-4B04-BC61-7875D23AAA98}" type="presParOf" srcId="{D9E7B87D-AFFF-44E0-8EC1-29384B7E0EF3}" destId="{162FE5B1-4191-4104-8885-864BD0AAA3EA}" srcOrd="2" destOrd="0" presId="urn:microsoft.com/office/officeart/2005/8/layout/process5"/>
    <dgm:cxn modelId="{7DE1625C-DA5D-48B8-A37D-09796A382799}" type="presParOf" srcId="{D9E7B87D-AFFF-44E0-8EC1-29384B7E0EF3}" destId="{C837E7C4-4922-4D78-A62F-C2F4F481DD38}" srcOrd="3" destOrd="0" presId="urn:microsoft.com/office/officeart/2005/8/layout/process5"/>
    <dgm:cxn modelId="{3EC2E5BC-67C0-4C98-A1D5-02B2A4E3F89E}" type="presParOf" srcId="{C837E7C4-4922-4D78-A62F-C2F4F481DD38}" destId="{879F82F7-9060-4C2E-A4F8-8C7E6E8822FE}" srcOrd="0" destOrd="0" presId="urn:microsoft.com/office/officeart/2005/8/layout/process5"/>
    <dgm:cxn modelId="{AD069DCF-C5D4-4C02-9FB6-A712E8C73136}" type="presParOf" srcId="{D9E7B87D-AFFF-44E0-8EC1-29384B7E0EF3}" destId="{C818FD53-E262-4B5C-8C66-6A3B2EE91DDD}" srcOrd="4" destOrd="0" presId="urn:microsoft.com/office/officeart/2005/8/layout/process5"/>
    <dgm:cxn modelId="{52F42B90-5821-4D69-B6B2-B238FB93C8B5}" type="presParOf" srcId="{D9E7B87D-AFFF-44E0-8EC1-29384B7E0EF3}" destId="{B00EB00C-6329-40A7-9CB9-255A22BA0C15}" srcOrd="5" destOrd="0" presId="urn:microsoft.com/office/officeart/2005/8/layout/process5"/>
    <dgm:cxn modelId="{EE4E3904-9A71-4DE9-A95B-4A28A29CC36F}" type="presParOf" srcId="{B00EB00C-6329-40A7-9CB9-255A22BA0C15}" destId="{A42B044D-31C8-4A04-8C4F-8FE4BD21C0E1}" srcOrd="0" destOrd="0" presId="urn:microsoft.com/office/officeart/2005/8/layout/process5"/>
    <dgm:cxn modelId="{9AF03A21-2DE9-49BD-854E-EEA55D7E707D}" type="presParOf" srcId="{D9E7B87D-AFFF-44E0-8EC1-29384B7E0EF3}" destId="{B77054F8-DF64-408D-9E34-8409E119BC5D}" srcOrd="6" destOrd="0" presId="urn:microsoft.com/office/officeart/2005/8/layout/process5"/>
    <dgm:cxn modelId="{942460E2-F715-404D-B8C1-3EFC3E747FC1}" type="presParOf" srcId="{D9E7B87D-AFFF-44E0-8EC1-29384B7E0EF3}" destId="{17A1A5EF-5D83-453C-8D23-27D061BADBD5}" srcOrd="7" destOrd="0" presId="urn:microsoft.com/office/officeart/2005/8/layout/process5"/>
    <dgm:cxn modelId="{06B14BBC-6DE6-4C93-89DD-ACF7C08E8243}" type="presParOf" srcId="{17A1A5EF-5D83-453C-8D23-27D061BADBD5}" destId="{969B8F8C-67BC-401C-955D-B86517A4779B}" srcOrd="0" destOrd="0" presId="urn:microsoft.com/office/officeart/2005/8/layout/process5"/>
    <dgm:cxn modelId="{423B9847-8899-47AF-8959-876756343F20}" type="presParOf" srcId="{D9E7B87D-AFFF-44E0-8EC1-29384B7E0EF3}" destId="{D40EF9CB-2130-4522-881D-60B3FE0E8074}" srcOrd="8" destOrd="0" presId="urn:microsoft.com/office/officeart/2005/8/layout/process5"/>
    <dgm:cxn modelId="{02776030-07A0-4107-B425-9ABC9A0AEBA2}" type="presParOf" srcId="{D9E7B87D-AFFF-44E0-8EC1-29384B7E0EF3}" destId="{1446EB05-F781-44FC-8E63-868603C0D1EB}" srcOrd="9" destOrd="0" presId="urn:microsoft.com/office/officeart/2005/8/layout/process5"/>
    <dgm:cxn modelId="{84497061-729C-46DF-B3DE-5A8F55CC73B3}" type="presParOf" srcId="{1446EB05-F781-44FC-8E63-868603C0D1EB}" destId="{3CB73737-11A6-485B-A176-8765A8D0D08D}" srcOrd="0" destOrd="0" presId="urn:microsoft.com/office/officeart/2005/8/layout/process5"/>
    <dgm:cxn modelId="{D32F8BAF-2AC8-413C-BB4A-BC0397B030D8}" type="presParOf" srcId="{D9E7B87D-AFFF-44E0-8EC1-29384B7E0EF3}" destId="{8A38C746-A3EB-4E13-AA37-F864D452B811}" srcOrd="10" destOrd="0" presId="urn:microsoft.com/office/officeart/2005/8/layout/process5"/>
    <dgm:cxn modelId="{1A796D36-876B-4B36-964F-4982B494B0A6}" type="presParOf" srcId="{D9E7B87D-AFFF-44E0-8EC1-29384B7E0EF3}" destId="{6B2A1D16-B807-4F61-9714-6A85919ED243}" srcOrd="11" destOrd="0" presId="urn:microsoft.com/office/officeart/2005/8/layout/process5"/>
    <dgm:cxn modelId="{DE6DDF87-B7A2-4E6E-9AF7-27732F4A04FE}" type="presParOf" srcId="{6B2A1D16-B807-4F61-9714-6A85919ED243}" destId="{820F06C2-F811-4755-99F9-9634D74E56A5}" srcOrd="0" destOrd="0" presId="urn:microsoft.com/office/officeart/2005/8/layout/process5"/>
    <dgm:cxn modelId="{30B3B5A5-025F-468A-B050-6131A3CE2C5B}" type="presParOf" srcId="{D9E7B87D-AFFF-44E0-8EC1-29384B7E0EF3}" destId="{23164984-5B01-4EC2-BE0F-0B5A5318E0D7}" srcOrd="12" destOrd="0" presId="urn:microsoft.com/office/officeart/2005/8/layout/process5"/>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E21FA5-5D8E-4C43-BE4A-86E085917F03}">
      <dsp:nvSpPr>
        <dsp:cNvPr id="0" name=""/>
        <dsp:cNvSpPr/>
      </dsp:nvSpPr>
      <dsp:spPr>
        <a:xfrm>
          <a:off x="104477" y="2520"/>
          <a:ext cx="1509117" cy="905470"/>
        </a:xfrm>
        <a:prstGeom prst="roundRect">
          <a:avLst>
            <a:gd name="adj" fmla="val 1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Collect and Prepare GWL Data: Data G</a:t>
          </a:r>
        </a:p>
      </dsp:txBody>
      <dsp:txXfrm>
        <a:off x="130997" y="29040"/>
        <a:ext cx="1456077" cy="852430"/>
      </dsp:txXfrm>
    </dsp:sp>
    <dsp:sp modelId="{5565A560-DCFC-4AB3-A87A-F240C001BFD6}">
      <dsp:nvSpPr>
        <dsp:cNvPr id="0" name=""/>
        <dsp:cNvSpPr/>
      </dsp:nvSpPr>
      <dsp:spPr>
        <a:xfrm>
          <a:off x="1746396" y="268124"/>
          <a:ext cx="319932" cy="374261"/>
        </a:xfrm>
        <a:prstGeom prst="rightArrow">
          <a:avLst>
            <a:gd name="adj1" fmla="val 60000"/>
            <a:gd name="adj2" fmla="val 50000"/>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746396" y="342976"/>
        <a:ext cx="223952" cy="224557"/>
      </dsp:txXfrm>
    </dsp:sp>
    <dsp:sp modelId="{162FE5B1-4191-4104-8885-864BD0AAA3EA}">
      <dsp:nvSpPr>
        <dsp:cNvPr id="0" name=""/>
        <dsp:cNvSpPr/>
      </dsp:nvSpPr>
      <dsp:spPr>
        <a:xfrm>
          <a:off x="2217241" y="2520"/>
          <a:ext cx="1509117" cy="905470"/>
        </a:xfrm>
        <a:prstGeom prst="roundRect">
          <a:avLst>
            <a:gd name="adj" fmla="val 10000"/>
          </a:avLst>
        </a:prstGeom>
        <a:gradFill rotWithShape="0">
          <a:gsLst>
            <a:gs pos="0">
              <a:schemeClr val="accent5">
                <a:hueOff val="-1225557"/>
                <a:satOff val="-1705"/>
                <a:lumOff val="-654"/>
                <a:alphaOff val="0"/>
                <a:satMod val="103000"/>
                <a:lumMod val="102000"/>
                <a:tint val="94000"/>
              </a:schemeClr>
            </a:gs>
            <a:gs pos="50000">
              <a:schemeClr val="accent5">
                <a:hueOff val="-1225557"/>
                <a:satOff val="-1705"/>
                <a:lumOff val="-654"/>
                <a:alphaOff val="0"/>
                <a:satMod val="110000"/>
                <a:lumMod val="100000"/>
                <a:shade val="100000"/>
              </a:schemeClr>
            </a:gs>
            <a:gs pos="100000">
              <a:schemeClr val="accent5">
                <a:hueOff val="-1225557"/>
                <a:satOff val="-1705"/>
                <a:lumOff val="-65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Label Data G for Suction vs. Force and get Labelled data: Data A</a:t>
          </a:r>
        </a:p>
      </dsp:txBody>
      <dsp:txXfrm>
        <a:off x="2243761" y="29040"/>
        <a:ext cx="1456077" cy="852430"/>
      </dsp:txXfrm>
    </dsp:sp>
    <dsp:sp modelId="{C837E7C4-4922-4D78-A62F-C2F4F481DD38}">
      <dsp:nvSpPr>
        <dsp:cNvPr id="0" name=""/>
        <dsp:cNvSpPr/>
      </dsp:nvSpPr>
      <dsp:spPr>
        <a:xfrm>
          <a:off x="3859160" y="268124"/>
          <a:ext cx="319932" cy="374261"/>
        </a:xfrm>
        <a:prstGeom prst="rightArrow">
          <a:avLst>
            <a:gd name="adj1" fmla="val 60000"/>
            <a:gd name="adj2" fmla="val 50000"/>
          </a:avLst>
        </a:prstGeom>
        <a:gradFill rotWithShape="0">
          <a:gsLst>
            <a:gs pos="0">
              <a:schemeClr val="accent5">
                <a:hueOff val="-1470669"/>
                <a:satOff val="-2046"/>
                <a:lumOff val="-784"/>
                <a:alphaOff val="0"/>
                <a:satMod val="103000"/>
                <a:lumMod val="102000"/>
                <a:tint val="94000"/>
              </a:schemeClr>
            </a:gs>
            <a:gs pos="50000">
              <a:schemeClr val="accent5">
                <a:hueOff val="-1470669"/>
                <a:satOff val="-2046"/>
                <a:lumOff val="-784"/>
                <a:alphaOff val="0"/>
                <a:satMod val="110000"/>
                <a:lumMod val="100000"/>
                <a:shade val="100000"/>
              </a:schemeClr>
            </a:gs>
            <a:gs pos="100000">
              <a:schemeClr val="accent5">
                <a:hueOff val="-1470669"/>
                <a:satOff val="-2046"/>
                <a:lumOff val="-78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859160" y="342976"/>
        <a:ext cx="223952" cy="224557"/>
      </dsp:txXfrm>
    </dsp:sp>
    <dsp:sp modelId="{C818FD53-E262-4B5C-8C66-6A3B2EE91DDD}">
      <dsp:nvSpPr>
        <dsp:cNvPr id="0" name=""/>
        <dsp:cNvSpPr/>
      </dsp:nvSpPr>
      <dsp:spPr>
        <a:xfrm>
          <a:off x="4330005" y="2520"/>
          <a:ext cx="1509117" cy="905470"/>
        </a:xfrm>
        <a:prstGeom prst="roundRect">
          <a:avLst>
            <a:gd name="adj" fmla="val 10000"/>
          </a:avLst>
        </a:prstGeom>
        <a:gradFill rotWithShape="0">
          <a:gsLst>
            <a:gs pos="0">
              <a:schemeClr val="accent5">
                <a:hueOff val="-2451115"/>
                <a:satOff val="-3409"/>
                <a:lumOff val="-1307"/>
                <a:alphaOff val="0"/>
                <a:satMod val="103000"/>
                <a:lumMod val="102000"/>
                <a:tint val="94000"/>
              </a:schemeClr>
            </a:gs>
            <a:gs pos="50000">
              <a:schemeClr val="accent5">
                <a:hueOff val="-2451115"/>
                <a:satOff val="-3409"/>
                <a:lumOff val="-1307"/>
                <a:alphaOff val="0"/>
                <a:satMod val="110000"/>
                <a:lumMod val="100000"/>
                <a:shade val="100000"/>
              </a:schemeClr>
            </a:gs>
            <a:gs pos="100000">
              <a:schemeClr val="accent5">
                <a:hueOff val="-2451115"/>
                <a:satOff val="-3409"/>
                <a:lumOff val="-1307"/>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Prepare Hydrogeological factors (3600 observation points: Data B; whole country: Data C)</a:t>
          </a:r>
        </a:p>
      </dsp:txBody>
      <dsp:txXfrm>
        <a:off x="4356525" y="29040"/>
        <a:ext cx="1456077" cy="852430"/>
      </dsp:txXfrm>
    </dsp:sp>
    <dsp:sp modelId="{B00EB00C-6329-40A7-9CB9-255A22BA0C15}">
      <dsp:nvSpPr>
        <dsp:cNvPr id="0" name=""/>
        <dsp:cNvSpPr/>
      </dsp:nvSpPr>
      <dsp:spPr>
        <a:xfrm rot="5400000">
          <a:off x="4924597" y="1013628"/>
          <a:ext cx="319932" cy="374261"/>
        </a:xfrm>
        <a:prstGeom prst="rightArrow">
          <a:avLst>
            <a:gd name="adj1" fmla="val 60000"/>
            <a:gd name="adj2" fmla="val 50000"/>
          </a:avLst>
        </a:prstGeom>
        <a:gradFill rotWithShape="0">
          <a:gsLst>
            <a:gs pos="0">
              <a:schemeClr val="accent5">
                <a:hueOff val="-2941338"/>
                <a:satOff val="-4091"/>
                <a:lumOff val="-1569"/>
                <a:alphaOff val="0"/>
                <a:satMod val="103000"/>
                <a:lumMod val="102000"/>
                <a:tint val="94000"/>
              </a:schemeClr>
            </a:gs>
            <a:gs pos="50000">
              <a:schemeClr val="accent5">
                <a:hueOff val="-2941338"/>
                <a:satOff val="-4091"/>
                <a:lumOff val="-1569"/>
                <a:alphaOff val="0"/>
                <a:satMod val="110000"/>
                <a:lumMod val="100000"/>
                <a:shade val="100000"/>
              </a:schemeClr>
            </a:gs>
            <a:gs pos="100000">
              <a:schemeClr val="accent5">
                <a:hueOff val="-2941338"/>
                <a:satOff val="-4091"/>
                <a:lumOff val="-1569"/>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4972285" y="1040792"/>
        <a:ext cx="224557" cy="223952"/>
      </dsp:txXfrm>
    </dsp:sp>
    <dsp:sp modelId="{B77054F8-DF64-408D-9E34-8409E119BC5D}">
      <dsp:nvSpPr>
        <dsp:cNvPr id="0" name=""/>
        <dsp:cNvSpPr/>
      </dsp:nvSpPr>
      <dsp:spPr>
        <a:xfrm>
          <a:off x="4330005" y="1511637"/>
          <a:ext cx="1509117" cy="905470"/>
        </a:xfrm>
        <a:prstGeom prst="roundRect">
          <a:avLst>
            <a:gd name="adj" fmla="val 10000"/>
          </a:avLst>
        </a:prstGeom>
        <a:gradFill rotWithShape="0">
          <a:gsLst>
            <a:gs pos="0">
              <a:schemeClr val="accent5">
                <a:hueOff val="-3676672"/>
                <a:satOff val="-5114"/>
                <a:lumOff val="-1961"/>
                <a:alphaOff val="0"/>
                <a:satMod val="103000"/>
                <a:lumMod val="102000"/>
                <a:tint val="94000"/>
              </a:schemeClr>
            </a:gs>
            <a:gs pos="50000">
              <a:schemeClr val="accent5">
                <a:hueOff val="-3676672"/>
                <a:satOff val="-5114"/>
                <a:lumOff val="-1961"/>
                <a:alphaOff val="0"/>
                <a:satMod val="110000"/>
                <a:lumMod val="100000"/>
                <a:shade val="100000"/>
              </a:schemeClr>
            </a:gs>
            <a:gs pos="100000">
              <a:schemeClr val="accent5">
                <a:hueOff val="-3676672"/>
                <a:satOff val="-5114"/>
                <a:lumOff val="-19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Train and Validate ML models using Data A and B (10-fold cross validation)</a:t>
          </a:r>
        </a:p>
      </dsp:txBody>
      <dsp:txXfrm>
        <a:off x="4356525" y="1538157"/>
        <a:ext cx="1456077" cy="852430"/>
      </dsp:txXfrm>
    </dsp:sp>
    <dsp:sp modelId="{17A1A5EF-5D83-453C-8D23-27D061BADBD5}">
      <dsp:nvSpPr>
        <dsp:cNvPr id="0" name=""/>
        <dsp:cNvSpPr/>
      </dsp:nvSpPr>
      <dsp:spPr>
        <a:xfrm rot="10800000">
          <a:off x="3877270" y="1777241"/>
          <a:ext cx="319932" cy="374261"/>
        </a:xfrm>
        <a:prstGeom prst="rightArrow">
          <a:avLst>
            <a:gd name="adj1" fmla="val 60000"/>
            <a:gd name="adj2" fmla="val 50000"/>
          </a:avLst>
        </a:prstGeom>
        <a:gradFill rotWithShape="0">
          <a:gsLst>
            <a:gs pos="0">
              <a:schemeClr val="accent5">
                <a:hueOff val="-4412007"/>
                <a:satOff val="-6137"/>
                <a:lumOff val="-2353"/>
                <a:alphaOff val="0"/>
                <a:satMod val="103000"/>
                <a:lumMod val="102000"/>
                <a:tint val="94000"/>
              </a:schemeClr>
            </a:gs>
            <a:gs pos="50000">
              <a:schemeClr val="accent5">
                <a:hueOff val="-4412007"/>
                <a:satOff val="-6137"/>
                <a:lumOff val="-2353"/>
                <a:alphaOff val="0"/>
                <a:satMod val="110000"/>
                <a:lumMod val="100000"/>
                <a:shade val="100000"/>
              </a:schemeClr>
            </a:gs>
            <a:gs pos="100000">
              <a:schemeClr val="accent5">
                <a:hueOff val="-4412007"/>
                <a:satOff val="-6137"/>
                <a:lumOff val="-235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3973250" y="1852093"/>
        <a:ext cx="223952" cy="224557"/>
      </dsp:txXfrm>
    </dsp:sp>
    <dsp:sp modelId="{D40EF9CB-2130-4522-881D-60B3FE0E8074}">
      <dsp:nvSpPr>
        <dsp:cNvPr id="0" name=""/>
        <dsp:cNvSpPr/>
      </dsp:nvSpPr>
      <dsp:spPr>
        <a:xfrm>
          <a:off x="2217241" y="1511637"/>
          <a:ext cx="1509117" cy="905470"/>
        </a:xfrm>
        <a:prstGeom prst="roundRect">
          <a:avLst>
            <a:gd name="adj" fmla="val 10000"/>
          </a:avLst>
        </a:prstGeom>
        <a:gradFill rotWithShape="0">
          <a:gsLst>
            <a:gs pos="0">
              <a:schemeClr val="accent5">
                <a:hueOff val="-4902230"/>
                <a:satOff val="-6819"/>
                <a:lumOff val="-2615"/>
                <a:alphaOff val="0"/>
                <a:satMod val="103000"/>
                <a:lumMod val="102000"/>
                <a:tint val="94000"/>
              </a:schemeClr>
            </a:gs>
            <a:gs pos="50000">
              <a:schemeClr val="accent5">
                <a:hueOff val="-4902230"/>
                <a:satOff val="-6819"/>
                <a:lumOff val="-2615"/>
                <a:alphaOff val="0"/>
                <a:satMod val="110000"/>
                <a:lumMod val="100000"/>
                <a:shade val="100000"/>
              </a:schemeClr>
            </a:gs>
            <a:gs pos="100000">
              <a:schemeClr val="accent5">
                <a:hueOff val="-4902230"/>
                <a:satOff val="-6819"/>
                <a:lumOff val="-261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Predict  on whole country feeding Data C.</a:t>
          </a:r>
        </a:p>
      </dsp:txBody>
      <dsp:txXfrm>
        <a:off x="2243761" y="1538157"/>
        <a:ext cx="1456077" cy="852430"/>
      </dsp:txXfrm>
    </dsp:sp>
    <dsp:sp modelId="{1446EB05-F781-44FC-8E63-868603C0D1EB}">
      <dsp:nvSpPr>
        <dsp:cNvPr id="0" name=""/>
        <dsp:cNvSpPr/>
      </dsp:nvSpPr>
      <dsp:spPr>
        <a:xfrm rot="10800000">
          <a:off x="1764506" y="1777241"/>
          <a:ext cx="319932" cy="374261"/>
        </a:xfrm>
        <a:prstGeom prst="rightArrow">
          <a:avLst>
            <a:gd name="adj1" fmla="val 60000"/>
            <a:gd name="adj2" fmla="val 50000"/>
          </a:avLst>
        </a:prstGeom>
        <a:gradFill rotWithShape="0">
          <a:gsLst>
            <a:gs pos="0">
              <a:schemeClr val="accent5">
                <a:hueOff val="-5882676"/>
                <a:satOff val="-8182"/>
                <a:lumOff val="-3138"/>
                <a:alphaOff val="0"/>
                <a:satMod val="103000"/>
                <a:lumMod val="102000"/>
                <a:tint val="94000"/>
              </a:schemeClr>
            </a:gs>
            <a:gs pos="50000">
              <a:schemeClr val="accent5">
                <a:hueOff val="-5882676"/>
                <a:satOff val="-8182"/>
                <a:lumOff val="-3138"/>
                <a:alphaOff val="0"/>
                <a:satMod val="110000"/>
                <a:lumMod val="100000"/>
                <a:shade val="100000"/>
              </a:schemeClr>
            </a:gs>
            <a:gs pos="100000">
              <a:schemeClr val="accent5">
                <a:hueOff val="-5882676"/>
                <a:satOff val="-8182"/>
                <a:lumOff val="-313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10800000">
        <a:off x="1860486" y="1852093"/>
        <a:ext cx="223952" cy="224557"/>
      </dsp:txXfrm>
    </dsp:sp>
    <dsp:sp modelId="{8A38C746-A3EB-4E13-AA37-F864D452B811}">
      <dsp:nvSpPr>
        <dsp:cNvPr id="0" name=""/>
        <dsp:cNvSpPr/>
      </dsp:nvSpPr>
      <dsp:spPr>
        <a:xfrm>
          <a:off x="104477" y="1511637"/>
          <a:ext cx="1509117" cy="905470"/>
        </a:xfrm>
        <a:prstGeom prst="roundRect">
          <a:avLst>
            <a:gd name="adj" fmla="val 10000"/>
          </a:avLst>
        </a:prstGeom>
        <a:gradFill rotWithShape="0">
          <a:gsLst>
            <a:gs pos="0">
              <a:schemeClr val="accent5">
                <a:hueOff val="-6127787"/>
                <a:satOff val="-8523"/>
                <a:lumOff val="-3268"/>
                <a:alphaOff val="0"/>
                <a:satMod val="103000"/>
                <a:lumMod val="102000"/>
                <a:tint val="94000"/>
              </a:schemeClr>
            </a:gs>
            <a:gs pos="50000">
              <a:schemeClr val="accent5">
                <a:hueOff val="-6127787"/>
                <a:satOff val="-8523"/>
                <a:lumOff val="-3268"/>
                <a:alphaOff val="0"/>
                <a:satMod val="110000"/>
                <a:lumMod val="100000"/>
                <a:shade val="100000"/>
              </a:schemeClr>
            </a:gs>
            <a:gs pos="100000">
              <a:schemeClr val="accent5">
                <a:hueOff val="-6127787"/>
                <a:satOff val="-8523"/>
                <a:lumOff val="-326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Prepare Groundwater Technology  map (suction/force) for the whole country</a:t>
          </a:r>
        </a:p>
      </dsp:txBody>
      <dsp:txXfrm>
        <a:off x="130997" y="1538157"/>
        <a:ext cx="1456077" cy="852430"/>
      </dsp:txXfrm>
    </dsp:sp>
    <dsp:sp modelId="{6B2A1D16-B807-4F61-9714-6A85919ED243}">
      <dsp:nvSpPr>
        <dsp:cNvPr id="0" name=""/>
        <dsp:cNvSpPr/>
      </dsp:nvSpPr>
      <dsp:spPr>
        <a:xfrm rot="5400000">
          <a:off x="699069" y="2522745"/>
          <a:ext cx="319932" cy="374261"/>
        </a:xfrm>
        <a:prstGeom prst="rightArrow">
          <a:avLst>
            <a:gd name="adj1" fmla="val 60000"/>
            <a:gd name="adj2" fmla="val 50000"/>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rot="-5400000">
        <a:off x="746757" y="2549909"/>
        <a:ext cx="224557" cy="223952"/>
      </dsp:txXfrm>
    </dsp:sp>
    <dsp:sp modelId="{23164984-5B01-4EC2-BE0F-0B5A5318E0D7}">
      <dsp:nvSpPr>
        <dsp:cNvPr id="0" name=""/>
        <dsp:cNvSpPr/>
      </dsp:nvSpPr>
      <dsp:spPr>
        <a:xfrm>
          <a:off x="104477" y="3020754"/>
          <a:ext cx="1509117" cy="905470"/>
        </a:xfrm>
        <a:prstGeom prst="roundRect">
          <a:avLst>
            <a:gd name="adj" fmla="val 10000"/>
          </a:avLst>
        </a:prstGeom>
        <a:gradFill rotWithShape="0">
          <a:gsLst>
            <a:gs pos="0">
              <a:schemeClr val="accent5">
                <a:hueOff val="-7353344"/>
                <a:satOff val="-10228"/>
                <a:lumOff val="-3922"/>
                <a:alphaOff val="0"/>
                <a:satMod val="103000"/>
                <a:lumMod val="102000"/>
                <a:tint val="94000"/>
              </a:schemeClr>
            </a:gs>
            <a:gs pos="50000">
              <a:schemeClr val="accent5">
                <a:hueOff val="-7353344"/>
                <a:satOff val="-10228"/>
                <a:lumOff val="-3922"/>
                <a:alphaOff val="0"/>
                <a:satMod val="110000"/>
                <a:lumMod val="100000"/>
                <a:shade val="100000"/>
              </a:schemeClr>
            </a:gs>
            <a:gs pos="100000">
              <a:schemeClr val="accent5">
                <a:hueOff val="-7353344"/>
                <a:satOff val="-10228"/>
                <a:lumOff val="-392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Predict GWL values for whole country in 2 steps using appropriate regression ML models</a:t>
          </a:r>
        </a:p>
      </dsp:txBody>
      <dsp:txXfrm>
        <a:off x="130997" y="3047274"/>
        <a:ext cx="1456077" cy="85243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LEO01</b:Tag>
    <b:SourceType>JournalArticle</b:SourceType>
    <b:Guid>{7E051D07-798F-4A46-8E72-DD956D934003}</b:Guid>
    <b:Author>
      <b:Author>
        <b:NameList>
          <b:Person>
            <b:Last>BREIMAN</b:Last>
            <b:First>LEO</b:First>
          </b:Person>
        </b:NameList>
      </b:Author>
    </b:Author>
    <b:Title>Random Forests</b:Title>
    <b:JournalName>Machine Learning</b:JournalName>
    <b:Year>2001</b:Year>
    <b:Pages>5-32</b:Pages>
    <b:RefOrder>1</b:RefOrder>
  </b:Source>
  <b:Source>
    <b:Tag>Cha02</b:Tag>
    <b:SourceType>JournalArticle</b:SourceType>
    <b:Guid>{DA103962-D08B-4D5C-9827-F6AB8D871A47}</b:Guid>
    <b:Author>
      <b:Author>
        <b:NameList>
          <b:Person>
            <b:Last>Chawla</b:Last>
            <b:First>Nitesh</b:First>
            <b:Middle>&amp; Bowyer, Kevin &amp; Hall, Lawrence &amp; Kegelmeyer, W.</b:Middle>
          </b:Person>
        </b:NameList>
      </b:Author>
    </b:Author>
    <b:Title>SMOTE: synthetic minority over-sampling technique</b:Title>
    <b:JournalName>Journal of Artificial Intelligence Research</b:JournalName>
    <b:Year>2002</b:Year>
    <b:Pages>321-357</b:Pages>
    <b:RefOrder>2</b:RefOrder>
  </b:Source>
  <b:Source>
    <b:Tag>Pow11</b:Tag>
    <b:SourceType>JournalArticle</b:SourceType>
    <b:Guid>{A7897CDD-69B1-44EF-A0CA-6CBE4C028F7A}</b:Guid>
    <b:Author>
      <b:Author>
        <b:NameList>
          <b:Person>
            <b:Last>DM</b:Last>
            <b:First>Powers</b:First>
          </b:Person>
        </b:NameList>
      </b:Author>
    </b:Author>
    <b:Title>Evaluation: from precision, recall and F-measure to ROC, informedness, markedness and correlation.</b:Title>
    <b:Year>2011</b:Year>
    <b:RefOrder>3</b:RefOrder>
  </b:Source>
  <b:Source>
    <b:Tag>Alt94</b:Tag>
    <b:SourceType>JournalArticle</b:SourceType>
    <b:Guid>{1B65056B-24BD-4B0C-A935-DD300982957E}</b:Guid>
    <b:Author>
      <b:Author>
        <b:NameList>
          <b:Person>
            <b:Last>Altman DG</b:Last>
            <b:First>Bland</b:First>
            <b:Middle>JM</b:Middle>
          </b:Person>
        </b:NameList>
      </b:Author>
    </b:Author>
    <b:Title> Statistics notes-diagnostic-tests-1-sensitivity and specificity.</b:Title>
    <b:Year>1994</b:Year>
    <b:Pages>3</b:Pages>
    <b:RefOrder>4</b:RefOrder>
  </b:Source>
  <b:Source>
    <b:Tag>Faw06</b:Tag>
    <b:SourceType>JournalArticle</b:SourceType>
    <b:Guid>{9E176D90-E8DA-415E-AEF3-15A4823D32D7}</b:Guid>
    <b:Author>
      <b:Author>
        <b:NameList>
          <b:Person>
            <b:Last>T.</b:Last>
            <b:First>Fawcett</b:First>
          </b:Person>
        </b:NameList>
      </b:Author>
    </b:Author>
    <b:Title>An introduction to ROC analysis. Pattern Recogn Lett</b:Title>
    <b:Year>2006</b:Year>
    <b:RefOrder>5</b:RefOrder>
  </b:Source>
  <b:Source>
    <b:Tag>Dav06</b:Tag>
    <b:SourceType>JournalArticle</b:SourceType>
    <b:Guid>{0C285C6E-4053-4658-B4E2-E10BAE48C5F1}</b:Guid>
    <b:Author>
      <b:Author>
        <b:NameList>
          <b:Person>
            <b:Last>Davis J</b:Last>
            <b:First>Goadrich</b:First>
            <b:Middle>M.</b:Middle>
          </b:Person>
        </b:NameList>
      </b:Author>
    </b:Author>
    <b:Title>The relationship between precision-recall and ROC curves.</b:Title>
    <b:Year>2006</b:Year>
    <b:RefOrder>6</b:RefOrder>
  </b:Source>
</b:Sources>
</file>

<file path=customXml/itemProps1.xml><?xml version="1.0" encoding="utf-8"?>
<ds:datastoreItem xmlns:ds="http://schemas.openxmlformats.org/officeDocument/2006/customXml" ds:itemID="{E936C498-00EB-4DC2-A9CF-1F3B0954C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19268</Words>
  <Characters>109829</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2021-05-28T14:00:00Z</cp:lastPrinted>
  <dcterms:created xsi:type="dcterms:W3CDTF">2021-07-23T18:20:00Z</dcterms:created>
  <dcterms:modified xsi:type="dcterms:W3CDTF">2021-07-30T15:09:00Z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http://www.zotero.org/styles/bulletin-of-engineering-geology-and-the-environment</vt:lpwstr>
  </property>
  <property fmtid="{D5CDD505-2E9C-101B-9397-08002B2CF9AE}" pid="7" name="Mendeley Recent Style Name 2_1">
    <vt:lpwstr>Bulletin of Engineering Geology and the Environment</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http://www.zotero.org/styles/water-research</vt:lpwstr>
  </property>
  <property fmtid="{D5CDD505-2E9C-101B-9397-08002B2CF9AE}" pid="21" name="Mendeley Recent Style Name 9_1">
    <vt:lpwstr>Water Research</vt:lpwstr>
  </property>
  <property fmtid="{D5CDD505-2E9C-101B-9397-08002B2CF9AE}" pid="22" name="Mendeley Document_1">
    <vt:lpwstr>True</vt:lpwstr>
  </property>
  <property fmtid="{D5CDD505-2E9C-101B-9397-08002B2CF9AE}" pid="23" name="Mendeley Unique User Id_1">
    <vt:lpwstr>335a908b-2750-31d6-9606-7a91bcd13476</vt:lpwstr>
  </property>
  <property fmtid="{D5CDD505-2E9C-101B-9397-08002B2CF9AE}" pid="24" name="Mendeley Citation Style_1">
    <vt:lpwstr>http://www.zotero.org/styles/water-research</vt:lpwstr>
  </property>
</Properties>
</file>